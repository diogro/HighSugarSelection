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071F78F" w14:textId="41CDB31E" w:rsidR="00DE32BA" w:rsidRDefault="009F1508">
      <w:pPr>
        <w:pStyle w:val="Title"/>
        <w:rPr>
          <w:rFonts w:hint="eastAsia"/>
        </w:rPr>
      </w:pPr>
      <w:r>
        <w:t>Longitudinal sequencing reveals polygenic and epistatic nature of genomic response to selection</w:t>
      </w:r>
    </w:p>
    <w:p w14:paraId="7D576620" w14:textId="77777777" w:rsidR="00DE32BA" w:rsidRDefault="009F1508">
      <w:pPr>
        <w:pStyle w:val="Heading1"/>
        <w:rPr>
          <w:rFonts w:hint="eastAsia"/>
        </w:rPr>
      </w:pPr>
      <w:bookmarkStart w:id="0" w:name="introduction"/>
      <w:r>
        <w:t>Introduction</w:t>
      </w:r>
    </w:p>
    <w:p w14:paraId="1CF5DB54" w14:textId="503BE6C3" w:rsidR="00DE32BA" w:rsidRDefault="009F1508">
      <w:pPr>
        <w:pStyle w:val="FirstParagraph"/>
      </w:pPr>
      <w:del w:id="1" w:author="Andrew Clark" w:date="2023-01-02T12:50:00Z">
        <w:r w:rsidDel="006314C5">
          <w:delText xml:space="preserve">Changes </w:delText>
        </w:r>
      </w:del>
      <w:ins w:id="2" w:author="Andrew Clark" w:date="2023-01-02T12:50:00Z">
        <w:r w:rsidR="006314C5">
          <w:t xml:space="preserve">Genetic changes </w:t>
        </w:r>
      </w:ins>
      <w:r>
        <w:t>underlying evolutionary response to a new environment can differ depending on the genetic architecture of the traits under selection. For traits with simple genetic architectures, controlled by few genes</w:t>
      </w:r>
      <w:ins w:id="3" w:author="Andrew Clark" w:date="2023-01-02T12:51:00Z">
        <w:r w:rsidR="006314C5">
          <w:t xml:space="preserve"> with large allelic effect sizes</w:t>
        </w:r>
      </w:ins>
      <w:r>
        <w:t>, we would expect to see selective sweeps, in which a positively selected allele rapidly goes to fixation and leaves a detectable signature in the surrounding genomic regions (</w:t>
      </w:r>
      <w:proofErr w:type="spellStart"/>
      <w:r>
        <w:fldChar w:fldCharType="begin"/>
      </w:r>
      <w:r>
        <w:instrText>HYPERLINK \l "ref-Pavlidis2017-dd" \h</w:instrText>
      </w:r>
      <w:r>
        <w:fldChar w:fldCharType="separate"/>
      </w:r>
      <w:r>
        <w:rPr>
          <w:rStyle w:val="Hyperlink"/>
        </w:rPr>
        <w:t>Pavlidis</w:t>
      </w:r>
      <w:proofErr w:type="spellEnd"/>
      <w:r>
        <w:rPr>
          <w:rStyle w:val="Hyperlink"/>
        </w:rPr>
        <w:t xml:space="preserve"> &amp; </w:t>
      </w:r>
      <w:proofErr w:type="spellStart"/>
      <w:r>
        <w:rPr>
          <w:rStyle w:val="Hyperlink"/>
        </w:rPr>
        <w:t>Alachiotis</w:t>
      </w:r>
      <w:proofErr w:type="spellEnd"/>
      <w:r>
        <w:rPr>
          <w:rStyle w:val="Hyperlink"/>
        </w:rPr>
        <w:t>, 2017</w:t>
      </w:r>
      <w:r>
        <w:rPr>
          <w:rStyle w:val="Hyperlink"/>
        </w:rPr>
        <w:fldChar w:fldCharType="end"/>
      </w:r>
      <w:r>
        <w:t xml:space="preserve">; </w:t>
      </w:r>
      <w:hyperlink w:anchor="ref-Smith1974-jb">
        <w:r>
          <w:rPr>
            <w:rStyle w:val="Hyperlink"/>
          </w:rPr>
          <w:t>Smith &amp; Haigh, 1974</w:t>
        </w:r>
      </w:hyperlink>
      <w:r>
        <w:t>). Interest in finding the causal allele responsible for a phenotype has caused a bias for this type of selective response in the literature (</w:t>
      </w:r>
      <w:hyperlink w:anchor="ref-Pritchard2010-rr">
        <w:r>
          <w:rPr>
            <w:rStyle w:val="Hyperlink"/>
          </w:rPr>
          <w:t xml:space="preserve">Pritchard &amp; Di </w:t>
        </w:r>
        <w:proofErr w:type="spellStart"/>
        <w:r>
          <w:rPr>
            <w:rStyle w:val="Hyperlink"/>
          </w:rPr>
          <w:t>Rienzo</w:t>
        </w:r>
        <w:proofErr w:type="spellEnd"/>
        <w:r>
          <w:rPr>
            <w:rStyle w:val="Hyperlink"/>
          </w:rPr>
          <w:t>, 2010</w:t>
        </w:r>
      </w:hyperlink>
      <w:ins w:id="4" w:author="Andrew Clark" w:date="2023-01-02T12:51:00Z">
        <w:r w:rsidR="006314C5">
          <w:rPr>
            <w:rStyle w:val="Hyperlink"/>
          </w:rPr>
          <w:t>; Hopi Hoekstra?</w:t>
        </w:r>
      </w:ins>
      <w:r>
        <w:t>), and we have cataloged several positively selected genes in humans (</w:t>
      </w:r>
      <w:proofErr w:type="spellStart"/>
      <w:r>
        <w:fldChar w:fldCharType="begin"/>
      </w:r>
      <w:r>
        <w:instrText>HYPERLINK \l "ref-Akey2009-pp" \h</w:instrText>
      </w:r>
      <w:r>
        <w:fldChar w:fldCharType="separate"/>
      </w:r>
      <w:r>
        <w:rPr>
          <w:rStyle w:val="Hyperlink"/>
        </w:rPr>
        <w:t>Akey</w:t>
      </w:r>
      <w:proofErr w:type="spellEnd"/>
      <w:r>
        <w:rPr>
          <w:rStyle w:val="Hyperlink"/>
        </w:rPr>
        <w:t>, 2009</w:t>
      </w:r>
      <w:r>
        <w:rPr>
          <w:rStyle w:val="Hyperlink"/>
        </w:rPr>
        <w:fldChar w:fldCharType="end"/>
      </w:r>
      <w:r>
        <w:t>) and other species (</w:t>
      </w:r>
      <w:hyperlink w:anchor="ref-Feder2016-io">
        <w:r>
          <w:rPr>
            <w:rStyle w:val="Hyperlink"/>
          </w:rPr>
          <w:t>Feder et al., 2016</w:t>
        </w:r>
      </w:hyperlink>
      <w:r>
        <w:t xml:space="preserve">; </w:t>
      </w:r>
      <w:hyperlink w:anchor="ref-Garud2015-iq">
        <w:r>
          <w:rPr>
            <w:rStyle w:val="Hyperlink"/>
          </w:rPr>
          <w:t>Garud et al., 2015</w:t>
        </w:r>
      </w:hyperlink>
      <w:r>
        <w:t xml:space="preserve">; </w:t>
      </w:r>
      <w:hyperlink w:anchor="ref-Ihle2006-dc">
        <w:proofErr w:type="spellStart"/>
        <w:r>
          <w:rPr>
            <w:rStyle w:val="Hyperlink"/>
          </w:rPr>
          <w:t>Ihle</w:t>
        </w:r>
        <w:proofErr w:type="spellEnd"/>
        <w:r>
          <w:rPr>
            <w:rStyle w:val="Hyperlink"/>
          </w:rPr>
          <w:t xml:space="preserve"> et al., 2006</w:t>
        </w:r>
      </w:hyperlink>
      <w:r>
        <w:t>). In contrast, for traits that are controlled by many genes, quantitative genetic theory predicts that selection response is generated by more subtle changes across the allele frequency of many loci (</w:t>
      </w:r>
      <w:hyperlink w:anchor="ref-Chevin2008-gx">
        <w:r>
          <w:rPr>
            <w:rStyle w:val="Hyperlink"/>
          </w:rPr>
          <w:t>Chevin &amp; Hospital, 2008</w:t>
        </w:r>
      </w:hyperlink>
      <w:r>
        <w:t xml:space="preserve">; </w:t>
      </w:r>
      <w:hyperlink w:anchor="ref-Jain2017-zd">
        <w:r>
          <w:rPr>
            <w:rStyle w:val="Hyperlink"/>
          </w:rPr>
          <w:t>Jain &amp; Stephan, 2017</w:t>
        </w:r>
      </w:hyperlink>
      <w:r>
        <w:t>), and indeed many have argued that this is a much more prevalent form of selection response than sweeps (</w:t>
      </w:r>
      <w:proofErr w:type="spellStart"/>
      <w:r>
        <w:fldChar w:fldCharType="begin"/>
      </w:r>
      <w:r>
        <w:instrText>HYPERLINK \l "ref-Barghi2020-ie" \h</w:instrText>
      </w:r>
      <w:r>
        <w:fldChar w:fldCharType="separate"/>
      </w:r>
      <w:r>
        <w:rPr>
          <w:rStyle w:val="Hyperlink"/>
        </w:rPr>
        <w:t>Barghi</w:t>
      </w:r>
      <w:proofErr w:type="spellEnd"/>
      <w:r>
        <w:rPr>
          <w:rStyle w:val="Hyperlink"/>
        </w:rPr>
        <w:t xml:space="preserve"> et al., 2020</w:t>
      </w:r>
      <w:r>
        <w:rPr>
          <w:rStyle w:val="Hyperlink"/>
        </w:rPr>
        <w:fldChar w:fldCharType="end"/>
      </w:r>
      <w:r>
        <w:t xml:space="preserve">; </w:t>
      </w:r>
      <w:hyperlink w:anchor="ref-Pritchard2010-va">
        <w:r>
          <w:rPr>
            <w:rStyle w:val="Hyperlink"/>
          </w:rPr>
          <w:t>Pritchard et al., 2010</w:t>
        </w:r>
      </w:hyperlink>
      <w:r>
        <w:t xml:space="preserve">; </w:t>
      </w:r>
      <w:hyperlink w:anchor="ref-Rockman2012-lz">
        <w:r>
          <w:rPr>
            <w:rStyle w:val="Hyperlink"/>
          </w:rPr>
          <w:t>Rockman, 2012</w:t>
        </w:r>
      </w:hyperlink>
      <w:r>
        <w:t>). If much of the selection response for complex traits is due to polygenic shifts rather than selective sweeps, the long list of sweep-like selection signatures that have been reported to date might represent the exception rather than the rule.</w:t>
      </w:r>
    </w:p>
    <w:p w14:paraId="1EEBE92E" w14:textId="655996DB" w:rsidR="00DE32BA" w:rsidRDefault="009F1508">
      <w:pPr>
        <w:pStyle w:val="BodyText"/>
      </w:pPr>
      <w:r>
        <w:t>There is more to genetic architecture than the number of loci affecting a trait (</w:t>
      </w:r>
      <w:hyperlink w:anchor="ref-Hansen2006-ka">
        <w:r>
          <w:rPr>
            <w:rStyle w:val="Hyperlink"/>
          </w:rPr>
          <w:t>Hansen, 2006</w:t>
        </w:r>
      </w:hyperlink>
      <w:r>
        <w:t xml:space="preserve">). Gene-by-gene (epistatic) and gene-by-environment interactions both contribute to genetic variation, and can be leveraged in response to selection. The </w:t>
      </w:r>
      <w:del w:id="5" w:author="Andrew Clark" w:date="2023-01-02T12:52:00Z">
        <w:r w:rsidDel="006314C5">
          <w:delText xml:space="preserve">extend </w:delText>
        </w:r>
      </w:del>
      <w:ins w:id="6" w:author="Andrew Clark" w:date="2023-01-02T12:52:00Z">
        <w:r w:rsidR="006314C5">
          <w:t xml:space="preserve">extent </w:t>
        </w:r>
      </w:ins>
      <w:r>
        <w:t>to which epistasis is important for polygenic response is still an open question (</w:t>
      </w:r>
      <w:hyperlink w:anchor="ref-Crow2010-fm">
        <w:r>
          <w:rPr>
            <w:rStyle w:val="Hyperlink"/>
          </w:rPr>
          <w:t>Crow, 2010</w:t>
        </w:r>
      </w:hyperlink>
      <w:r>
        <w:t xml:space="preserve">; </w:t>
      </w:r>
      <w:hyperlink w:anchor="ref-Hansen2013-uj">
        <w:r>
          <w:rPr>
            <w:rStyle w:val="Hyperlink"/>
          </w:rPr>
          <w:t>Hansen, 2013</w:t>
        </w:r>
      </w:hyperlink>
      <w:r>
        <w:t xml:space="preserve">; </w:t>
      </w:r>
      <w:hyperlink w:anchor="ref-Phillips2008-ru">
        <w:r>
          <w:rPr>
            <w:rStyle w:val="Hyperlink"/>
          </w:rPr>
          <w:t>Phillips, 2008</w:t>
        </w:r>
      </w:hyperlink>
      <w:r>
        <w:t xml:space="preserve">; </w:t>
      </w:r>
      <w:hyperlink w:anchor="ref-Weinreich2013-ho">
        <w:proofErr w:type="spellStart"/>
        <w:r>
          <w:rPr>
            <w:rStyle w:val="Hyperlink"/>
          </w:rPr>
          <w:t>Weinreich</w:t>
        </w:r>
        <w:proofErr w:type="spellEnd"/>
        <w:r>
          <w:rPr>
            <w:rStyle w:val="Hyperlink"/>
          </w:rPr>
          <w:t xml:space="preserve"> et al., 2013</w:t>
        </w:r>
      </w:hyperlink>
      <w:r>
        <w:t>), but more recent focus on several traits and multivariate responses to selection has provided a large number of possible ways for epistatic interaction to contribute to evolutionary response (</w:t>
      </w:r>
      <w:proofErr w:type="spellStart"/>
      <w:r>
        <w:fldChar w:fldCharType="begin"/>
      </w:r>
      <w:r>
        <w:instrText>HYPERLINK \l "ref-Pavlicev2010-po" \h</w:instrText>
      </w:r>
      <w:r>
        <w:fldChar w:fldCharType="separate"/>
      </w:r>
      <w:r>
        <w:rPr>
          <w:rStyle w:val="Hyperlink"/>
        </w:rPr>
        <w:t>Pavlicev</w:t>
      </w:r>
      <w:proofErr w:type="spellEnd"/>
      <w:r>
        <w:rPr>
          <w:rStyle w:val="Hyperlink"/>
        </w:rPr>
        <w:t xml:space="preserve"> et al., 2010</w:t>
      </w:r>
      <w:r>
        <w:rPr>
          <w:rStyle w:val="Hyperlink"/>
        </w:rPr>
        <w:fldChar w:fldCharType="end"/>
      </w:r>
      <w:r>
        <w:t xml:space="preserve">; </w:t>
      </w:r>
      <w:hyperlink w:anchor="ref-Wolf2005-nr">
        <w:r>
          <w:rPr>
            <w:rStyle w:val="Hyperlink"/>
          </w:rPr>
          <w:t>Wolf et al., 2005</w:t>
        </w:r>
      </w:hyperlink>
      <w:r>
        <w:t xml:space="preserve">). Given the possibility that epistasis contributes appreciably to adaptation, we argue that </w:t>
      </w:r>
      <w:del w:id="7" w:author="Andrew Clark" w:date="2023-01-02T12:53:00Z">
        <w:r w:rsidDel="006314C5">
          <w:delText xml:space="preserve">under fitness epistasis, </w:delText>
        </w:r>
      </w:del>
      <w:r>
        <w:t>polygenic selection response should result in two observable patterns</w:t>
      </w:r>
      <w:ins w:id="8" w:author="Andrew Clark" w:date="2023-01-02T12:53:00Z">
        <w:r w:rsidR="006314C5">
          <w:t xml:space="preserve"> when epistasis is present</w:t>
        </w:r>
      </w:ins>
      <w:r>
        <w:t>: 1) a correlation between the allele frequencies at interacting loci</w:t>
      </w:r>
      <w:ins w:id="9" w:author="Andrew Clark" w:date="2023-01-02T12:54:00Z">
        <w:r w:rsidR="00F10F46">
          <w:t xml:space="preserve"> (i.e.</w:t>
        </w:r>
      </w:ins>
      <w:del w:id="10" w:author="Andrew Clark" w:date="2023-01-02T12:54:00Z">
        <w:r w:rsidDel="006314C5">
          <w:delText xml:space="preserve"> -</w:delText>
        </w:r>
      </w:del>
      <w:r>
        <w:t xml:space="preserve"> changes in allele frequency at one locus is accompanied by corresponding changes at the </w:t>
      </w:r>
      <w:del w:id="11" w:author="Andrew Clark" w:date="2023-01-02T12:54:00Z">
        <w:r w:rsidDel="00F10F46">
          <w:delText>(</w:delText>
        </w:r>
        <w:commentRangeStart w:id="12"/>
        <w:r w:rsidDel="00F10F46">
          <w:delText>unlinked</w:delText>
        </w:r>
      </w:del>
      <w:commentRangeEnd w:id="12"/>
      <w:r w:rsidR="00F10F46">
        <w:rPr>
          <w:rStyle w:val="CommentReference"/>
        </w:rPr>
        <w:commentReference w:id="12"/>
      </w:r>
      <w:del w:id="13" w:author="Andrew Clark" w:date="2023-01-02T12:54:00Z">
        <w:r w:rsidDel="00F10F46">
          <w:delText xml:space="preserve">) </w:delText>
        </w:r>
      </w:del>
      <w:r>
        <w:t>interacting locus; 2) the emergence of gametic disequilibrium in adapted populations, as allelic combinations are selected for or against, resulting in deviations from Mendelian proportions between pairs of unlinked loci (</w:t>
      </w:r>
      <w:proofErr w:type="spellStart"/>
      <w:r>
        <w:fldChar w:fldCharType="begin"/>
      </w:r>
      <w:r>
        <w:instrText>HYPERLINK \l "ref-Boyrie2021-jo" \h</w:instrText>
      </w:r>
      <w:r>
        <w:fldChar w:fldCharType="separate"/>
      </w:r>
      <w:r>
        <w:rPr>
          <w:rStyle w:val="Hyperlink"/>
        </w:rPr>
        <w:t>Boyrie</w:t>
      </w:r>
      <w:proofErr w:type="spellEnd"/>
      <w:r>
        <w:rPr>
          <w:rStyle w:val="Hyperlink"/>
        </w:rPr>
        <w:t xml:space="preserve"> et al., 2021</w:t>
      </w:r>
      <w:r>
        <w:rPr>
          <w:rStyle w:val="Hyperlink"/>
        </w:rPr>
        <w:fldChar w:fldCharType="end"/>
      </w:r>
      <w:r>
        <w:t>).</w:t>
      </w:r>
    </w:p>
    <w:p w14:paraId="5B5D3E02" w14:textId="77777777" w:rsidR="00DE32BA" w:rsidRDefault="009F1508">
      <w:pPr>
        <w:pStyle w:val="BodyText"/>
      </w:pPr>
      <w:r>
        <w:t xml:space="preserve">Identifying these signatures of polygenic and epistatic response to selection is a challenging problem, and Evolve and </w:t>
      </w:r>
      <w:proofErr w:type="spellStart"/>
      <w:r>
        <w:t>Resequence</w:t>
      </w:r>
      <w:proofErr w:type="spellEnd"/>
      <w:r>
        <w:t xml:space="preserve"> (E&amp;R) experiments have emerged as a natural and powerful tool for investigating these questions (</w:t>
      </w:r>
      <w:proofErr w:type="spellStart"/>
      <w:r>
        <w:fldChar w:fldCharType="begin"/>
      </w:r>
      <w:r>
        <w:instrText>HYPERLINK \l "ref-Barghi2020-ie" \h</w:instrText>
      </w:r>
      <w:r>
        <w:fldChar w:fldCharType="separate"/>
      </w:r>
      <w:r>
        <w:rPr>
          <w:rStyle w:val="Hyperlink"/>
        </w:rPr>
        <w:t>Barghi</w:t>
      </w:r>
      <w:proofErr w:type="spellEnd"/>
      <w:r>
        <w:rPr>
          <w:rStyle w:val="Hyperlink"/>
        </w:rPr>
        <w:t xml:space="preserve"> et al., 2020</w:t>
      </w:r>
      <w:r>
        <w:rPr>
          <w:rStyle w:val="Hyperlink"/>
        </w:rPr>
        <w:fldChar w:fldCharType="end"/>
      </w:r>
      <w:r>
        <w:t xml:space="preserve">). By exposing populations to a stressful treatment condition and keeping them in this environment for several generations we are able to track the resulting changes in genetic composition due to </w:t>
      </w:r>
      <w:r>
        <w:lastRenderedPageBreak/>
        <w:t>selection. By tracking allele frequencies though time in both selected and control populations, we can distinguish the effects related to adaptation to laboratory conditions and the effects of the selective stress to which treatment populations are exposed. The environmental change caused by the exposure to stress also opens the possibility for new gene combinations to come under selection (</w:t>
      </w:r>
      <w:hyperlink w:anchor="ref-Das2020-xp">
        <w:r>
          <w:rPr>
            <w:rStyle w:val="Hyperlink"/>
          </w:rPr>
          <w:t>Das et al., 2020</w:t>
        </w:r>
      </w:hyperlink>
      <w:r>
        <w:t xml:space="preserve">; </w:t>
      </w:r>
      <w:hyperlink w:anchor="ref-Ogbunugafor2022-tl">
        <w:proofErr w:type="spellStart"/>
        <w:r>
          <w:rPr>
            <w:rStyle w:val="Hyperlink"/>
          </w:rPr>
          <w:t>Ogbunugafor</w:t>
        </w:r>
        <w:proofErr w:type="spellEnd"/>
        <w:r>
          <w:rPr>
            <w:rStyle w:val="Hyperlink"/>
          </w:rPr>
          <w:t>, 2022</w:t>
        </w:r>
      </w:hyperlink>
      <w:r>
        <w:t xml:space="preserve">), allowing us to search for the signatures of selection on epistatic combinations that are </w:t>
      </w:r>
      <w:commentRangeStart w:id="14"/>
      <w:r>
        <w:t xml:space="preserve">advantageous </w:t>
      </w:r>
      <w:commentRangeEnd w:id="14"/>
      <w:r w:rsidR="00F10F46">
        <w:rPr>
          <w:rStyle w:val="CommentReference"/>
        </w:rPr>
        <w:commentReference w:id="14"/>
      </w:r>
      <w:r>
        <w:t>in the new environment.</w:t>
      </w:r>
    </w:p>
    <w:p w14:paraId="2320CAB0" w14:textId="5DA1B3D2" w:rsidR="00DE32BA" w:rsidRDefault="009F1508">
      <w:pPr>
        <w:pStyle w:val="BodyText"/>
      </w:pPr>
      <w:r>
        <w:t xml:space="preserve">Diet and foraging are ubiquitous sources of environmental stress for animal populations. When exposed to varying levels of dietary sugar, </w:t>
      </w:r>
      <w:r>
        <w:rPr>
          <w:i/>
          <w:iCs/>
        </w:rPr>
        <w:t>Drosophila melanogaster</w:t>
      </w:r>
      <w:r>
        <w:t xml:space="preserve"> individuals display complex metabolic and behavioral responses (</w:t>
      </w:r>
      <w:proofErr w:type="spellStart"/>
      <w:r>
        <w:fldChar w:fldCharType="begin"/>
      </w:r>
      <w:r>
        <w:instrText>HYPERLINK \l "ref-Chng2017-xv" \h</w:instrText>
      </w:r>
      <w:r>
        <w:fldChar w:fldCharType="separate"/>
      </w:r>
      <w:r>
        <w:rPr>
          <w:rStyle w:val="Hyperlink"/>
        </w:rPr>
        <w:t>Chng</w:t>
      </w:r>
      <w:proofErr w:type="spellEnd"/>
      <w:r>
        <w:rPr>
          <w:rStyle w:val="Hyperlink"/>
        </w:rPr>
        <w:t xml:space="preserve"> et al., 2017</w:t>
      </w:r>
      <w:r>
        <w:rPr>
          <w:rStyle w:val="Hyperlink"/>
        </w:rPr>
        <w:fldChar w:fldCharType="end"/>
      </w:r>
      <w:r>
        <w:t xml:space="preserve">; </w:t>
      </w:r>
      <w:hyperlink w:anchor="ref-McKenzie1979-bb">
        <w:r>
          <w:rPr>
            <w:rStyle w:val="Hyperlink"/>
          </w:rPr>
          <w:t>McKenzie &amp; McKechnie, 1979</w:t>
        </w:r>
      </w:hyperlink>
      <w:r>
        <w:t>). Exposure to high sugar can lead to changes in the absorption and metabolism of sugars (</w:t>
      </w:r>
      <w:hyperlink w:anchor="ref-Hickey1982-vx">
        <w:r>
          <w:rPr>
            <w:rStyle w:val="Hyperlink"/>
          </w:rPr>
          <w:t xml:space="preserve">Hickey &amp; </w:t>
        </w:r>
        <w:proofErr w:type="spellStart"/>
        <w:r>
          <w:rPr>
            <w:rStyle w:val="Hyperlink"/>
          </w:rPr>
          <w:t>Benkel</w:t>
        </w:r>
        <w:proofErr w:type="spellEnd"/>
        <w:r>
          <w:rPr>
            <w:rStyle w:val="Hyperlink"/>
          </w:rPr>
          <w:t>, 1982</w:t>
        </w:r>
      </w:hyperlink>
      <w:r>
        <w:t xml:space="preserve">; </w:t>
      </w:r>
      <w:hyperlink w:anchor="ref-Zinke2002-yw">
        <w:r>
          <w:rPr>
            <w:rStyle w:val="Hyperlink"/>
          </w:rPr>
          <w:t>Zinke et al., 2002</w:t>
        </w:r>
      </w:hyperlink>
      <w:r>
        <w:t>), along with altered foraging and feeding behaviors (</w:t>
      </w:r>
      <w:proofErr w:type="spellStart"/>
      <w:r>
        <w:fldChar w:fldCharType="begin"/>
      </w:r>
      <w:r>
        <w:instrText>HYPERLINK \l "ref-Dus2015-wd" \h</w:instrText>
      </w:r>
      <w:r>
        <w:fldChar w:fldCharType="separate"/>
      </w:r>
      <w:r>
        <w:rPr>
          <w:rStyle w:val="Hyperlink"/>
        </w:rPr>
        <w:t>Dus</w:t>
      </w:r>
      <w:proofErr w:type="spellEnd"/>
      <w:r>
        <w:rPr>
          <w:rStyle w:val="Hyperlink"/>
        </w:rPr>
        <w:t xml:space="preserve"> et al., 2015</w:t>
      </w:r>
      <w:r>
        <w:rPr>
          <w:rStyle w:val="Hyperlink"/>
        </w:rPr>
        <w:fldChar w:fldCharType="end"/>
      </w:r>
      <w:r>
        <w:t xml:space="preserve">; </w:t>
      </w:r>
      <w:hyperlink w:anchor="ref-Lim2014-ps">
        <w:r>
          <w:rPr>
            <w:rStyle w:val="Hyperlink"/>
          </w:rPr>
          <w:t>Lim et al., 2014</w:t>
        </w:r>
      </w:hyperlink>
      <w:r>
        <w:t xml:space="preserve">). These metabolic responses are mediated by neuronal and endocrine signaling networks in the head, which interact with and cause coordinated responses in the </w:t>
      </w:r>
      <w:del w:id="15" w:author="Andrew Clark" w:date="2023-01-02T12:58:00Z">
        <w:r w:rsidDel="00F10F46">
          <w:rPr>
            <w:i/>
            <w:iCs/>
          </w:rPr>
          <w:delText xml:space="preserve">Corpora </w:delText>
        </w:r>
      </w:del>
      <w:ins w:id="16" w:author="Andrew Clark" w:date="2023-01-02T12:58:00Z">
        <w:r w:rsidR="00F10F46">
          <w:rPr>
            <w:i/>
            <w:iCs/>
          </w:rPr>
          <w:t xml:space="preserve">corpora </w:t>
        </w:r>
      </w:ins>
      <w:del w:id="17" w:author="Andrew Clark" w:date="2023-01-02T12:58:00Z">
        <w:r w:rsidDel="00F10F46">
          <w:rPr>
            <w:i/>
            <w:iCs/>
          </w:rPr>
          <w:delText>Cardiaca</w:delText>
        </w:r>
        <w:r w:rsidDel="00F10F46">
          <w:delText xml:space="preserve"> </w:delText>
        </w:r>
      </w:del>
      <w:proofErr w:type="spellStart"/>
      <w:ins w:id="18" w:author="Andrew Clark" w:date="2023-01-02T12:58:00Z">
        <w:r w:rsidR="00F10F46">
          <w:rPr>
            <w:i/>
            <w:iCs/>
          </w:rPr>
          <w:t>cardiaca</w:t>
        </w:r>
        <w:proofErr w:type="spellEnd"/>
        <w:r w:rsidR="00F10F46">
          <w:t xml:space="preserve"> </w:t>
        </w:r>
      </w:ins>
      <w:r>
        <w:t>and fat bodies in the thorax and abdomen, resulting in an organism-wise response (</w:t>
      </w:r>
      <w:proofErr w:type="spellStart"/>
      <w:r>
        <w:fldChar w:fldCharType="begin"/>
      </w:r>
      <w:r>
        <w:instrText>HYPERLINK \l "ref-Chng2017-xv" \h</w:instrText>
      </w:r>
      <w:r>
        <w:fldChar w:fldCharType="separate"/>
      </w:r>
      <w:r>
        <w:rPr>
          <w:rStyle w:val="Hyperlink"/>
        </w:rPr>
        <w:t>Chng</w:t>
      </w:r>
      <w:proofErr w:type="spellEnd"/>
      <w:r>
        <w:rPr>
          <w:rStyle w:val="Hyperlink"/>
        </w:rPr>
        <w:t xml:space="preserve"> et al., 2017</w:t>
      </w:r>
      <w:r>
        <w:rPr>
          <w:rStyle w:val="Hyperlink"/>
        </w:rPr>
        <w:fldChar w:fldCharType="end"/>
      </w:r>
      <w:r>
        <w:t>). High sugar also causes differential gene expression, leading to up regulation of digestive enzymes and other genes involved in lipid metabolism (</w:t>
      </w:r>
      <w:proofErr w:type="spellStart"/>
      <w:r>
        <w:fldChar w:fldCharType="begin"/>
      </w:r>
      <w:r>
        <w:instrText>HYPERLINK \l "ref-Chng2014-ih" \h</w:instrText>
      </w:r>
      <w:r>
        <w:fldChar w:fldCharType="separate"/>
      </w:r>
      <w:r>
        <w:rPr>
          <w:rStyle w:val="Hyperlink"/>
        </w:rPr>
        <w:t>Chng</w:t>
      </w:r>
      <w:proofErr w:type="spellEnd"/>
      <w:r>
        <w:rPr>
          <w:rStyle w:val="Hyperlink"/>
        </w:rPr>
        <w:t xml:space="preserve"> et al., 2014</w:t>
      </w:r>
      <w:r>
        <w:rPr>
          <w:rStyle w:val="Hyperlink"/>
        </w:rPr>
        <w:fldChar w:fldCharType="end"/>
      </w:r>
      <w:r>
        <w:t xml:space="preserve">; </w:t>
      </w:r>
      <w:hyperlink w:anchor="ref-Mattila2015-pj">
        <w:r>
          <w:rPr>
            <w:rStyle w:val="Hyperlink"/>
          </w:rPr>
          <w:t>Mattila et al., 2015</w:t>
        </w:r>
      </w:hyperlink>
      <w:r>
        <w:t>). Flies exposed to chronic high sugar can develop several pathologies, like obesity, diabetes-like responses, cardiomyopathy, shorter life span, and tumor growth (</w:t>
      </w:r>
      <w:proofErr w:type="spellStart"/>
      <w:r>
        <w:fldChar w:fldCharType="begin"/>
      </w:r>
      <w:r>
        <w:instrText>HYPERLINK \l "ref-Birse2010-nt" \h</w:instrText>
      </w:r>
      <w:r>
        <w:fldChar w:fldCharType="separate"/>
      </w:r>
      <w:r>
        <w:rPr>
          <w:rStyle w:val="Hyperlink"/>
        </w:rPr>
        <w:t>Birse</w:t>
      </w:r>
      <w:proofErr w:type="spellEnd"/>
      <w:r>
        <w:rPr>
          <w:rStyle w:val="Hyperlink"/>
        </w:rPr>
        <w:t xml:space="preserve"> et al., 2010</w:t>
      </w:r>
      <w:r>
        <w:rPr>
          <w:rStyle w:val="Hyperlink"/>
        </w:rPr>
        <w:fldChar w:fldCharType="end"/>
      </w:r>
      <w:r>
        <w:t xml:space="preserve">; </w:t>
      </w:r>
      <w:hyperlink w:anchor="ref-Musselman2011-zq">
        <w:r>
          <w:rPr>
            <w:rStyle w:val="Hyperlink"/>
          </w:rPr>
          <w:t>Musselman et al., 2011</w:t>
        </w:r>
      </w:hyperlink>
      <w:r>
        <w:t xml:space="preserve">; </w:t>
      </w:r>
      <w:hyperlink w:anchor="ref-Na2013-wq">
        <w:r>
          <w:rPr>
            <w:rStyle w:val="Hyperlink"/>
          </w:rPr>
          <w:t>Na et al., 2013</w:t>
        </w:r>
      </w:hyperlink>
      <w:r>
        <w:t xml:space="preserve">; </w:t>
      </w:r>
      <w:hyperlink w:anchor="ref-Pallares2020-qa">
        <w:proofErr w:type="spellStart"/>
        <w:r>
          <w:rPr>
            <w:rStyle w:val="Hyperlink"/>
          </w:rPr>
          <w:t>Pallares</w:t>
        </w:r>
        <w:proofErr w:type="spellEnd"/>
        <w:r>
          <w:rPr>
            <w:rStyle w:val="Hyperlink"/>
          </w:rPr>
          <w:t>, Lea, et al., 2020</w:t>
        </w:r>
      </w:hyperlink>
      <w:r>
        <w:t xml:space="preserve">). This suggests that high sugar stress is likely to cause </w:t>
      </w:r>
      <w:del w:id="19" w:author="Andrew Clark" w:date="2023-01-02T12:59:00Z">
        <w:r w:rsidDel="00F10F46">
          <w:delText xml:space="preserve">generalizes </w:delText>
        </w:r>
      </w:del>
      <w:ins w:id="20" w:author="Andrew Clark" w:date="2023-01-02T12:59:00Z">
        <w:r w:rsidR="00F10F46">
          <w:t xml:space="preserve">generalized </w:t>
        </w:r>
      </w:ins>
      <w:r>
        <w:t>responses in several interacting gene networks and should lead to strong selective pressures.</w:t>
      </w:r>
    </w:p>
    <w:p w14:paraId="3C0C945C" w14:textId="77777777" w:rsidR="00DE32BA" w:rsidRDefault="009F1508">
      <w:pPr>
        <w:pStyle w:val="BodyText"/>
      </w:pPr>
      <w:r>
        <w:t xml:space="preserve">Here, we performed an E&amp;R experiment where three replicate populations of </w:t>
      </w:r>
      <w:r>
        <w:rPr>
          <w:i/>
          <w:iCs/>
        </w:rPr>
        <w:t>Drosophila melanogaster</w:t>
      </w:r>
      <w:r>
        <w:t xml:space="preserve"> were exposed to a stressful environment in the form of a high level of dietary sugar, while another three replicate populations were maintained on a control diet. All six populations were derived from the same base population. Whole genome sequencing was performed on flies from all six populations at generations 1, 11, 25, and 100, giving a total of almost 3000 sequenced individuals. Using this time series genomic data, we identify two directions of allele frequency change. The largest driver was shared across selected and control populations, suggesting a shared lab environment selection. The second largest driver of genetic change contrasts control and selected populations, and so is linked to the selection regime. We estimate that at least 4% of the genome was under positive selection due to high sugar stress. Most observed changes in allele frequency are however relatively modest, and using the individual sequence data to estimate haplotypes, we show how most of the selected loci do not show archetypal signals of selective sweeps after 100 generations. These results point towards a highly polygenic selection response, in line with theoretical expectations from quantitative genetics theory. We then measure differentially expressed (DE) genes across selected and control lines after selection and show that DE genes are highly enriched for selected SNPs, pointing to regulatory divergence as a mechanism for the effects of the polygenic response to selection. We also quantify correlations in allele frequency between pairs of selected loci over time, as well as gametic disequilibrium after 100 generations of adaptation, and show that several alleles show correlations and gametic disequilibrium across unlinked loci, suggesting that epistatic interactions participated in the response to selection. We confirm this last point by using Wright-Fisher simulations, showing that the correlations and the gametic disequilibrium we observe are unlikely to appear in the absence of epistatic interactions. While we lack a clear phenotype to directly study the effect of epistatic variation on selection response, our results suggest that epistatic contributions to polygenic response to selection are common and lead to detectable genomic signatures.</w:t>
      </w:r>
    </w:p>
    <w:p w14:paraId="49A45FC5" w14:textId="77777777" w:rsidR="00DE32BA" w:rsidRDefault="009F1508">
      <w:pPr>
        <w:pStyle w:val="CaptionedFigure"/>
      </w:pPr>
      <w:bookmarkStart w:id="21" w:name="fig%3Aexperiment"/>
      <w:r>
        <w:rPr>
          <w:noProof/>
        </w:rPr>
        <w:drawing>
          <wp:inline distT="0" distB="0" distL="0" distR="0" wp14:anchorId="4524691B" wp14:editId="20E10CE6">
            <wp:extent cx="5553710" cy="4021455"/>
            <wp:effectExtent l="0" t="0" r="0" b="0"/>
            <wp:docPr id="1" name="Picture" descr="Figure 1: Draft: Selection experiment design. A. Scheme of the experimental design. B. LD decay across hs and control populations. C. Minor allele frequency across gener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descr="Figure 1: Draft: Selection experiment design. A. Scheme of the experimental design. B. LD decay across hs and control populations. C. Minor allele frequency across generations."/>
                    <pic:cNvPicPr>
                      <a:picLocks noChangeAspect="1" noChangeArrowheads="1"/>
                    </pic:cNvPicPr>
                  </pic:nvPicPr>
                  <pic:blipFill>
                    <a:blip r:embed="rId8"/>
                    <a:stretch>
                      <a:fillRect/>
                    </a:stretch>
                  </pic:blipFill>
                  <pic:spPr bwMode="auto">
                    <a:xfrm>
                      <a:off x="0" y="0"/>
                      <a:ext cx="5553710" cy="4021455"/>
                    </a:xfrm>
                    <a:prstGeom prst="rect">
                      <a:avLst/>
                    </a:prstGeom>
                  </pic:spPr>
                </pic:pic>
              </a:graphicData>
            </a:graphic>
          </wp:inline>
        </w:drawing>
      </w:r>
      <w:bookmarkEnd w:id="21"/>
    </w:p>
    <w:p w14:paraId="41FAD3F2" w14:textId="77777777" w:rsidR="00DE32BA" w:rsidRDefault="009F1508">
      <w:pPr>
        <w:pStyle w:val="ImageCaption"/>
      </w:pPr>
      <w:r>
        <w:t xml:space="preserve">Figure 1: </w:t>
      </w:r>
      <w:r>
        <w:rPr>
          <w:b/>
          <w:bCs/>
        </w:rPr>
        <w:t>Draft:</w:t>
      </w:r>
      <w:r>
        <w:t xml:space="preserve"> Selection experiment design. A. Scheme of the experimental design. B. LD decay across </w:t>
      </w:r>
      <w:proofErr w:type="spellStart"/>
      <w:r>
        <w:rPr>
          <w:smallCaps/>
        </w:rPr>
        <w:t>hs</w:t>
      </w:r>
      <w:proofErr w:type="spellEnd"/>
      <w:r>
        <w:t xml:space="preserve"> and </w:t>
      </w:r>
      <w:r>
        <w:rPr>
          <w:smallCaps/>
        </w:rPr>
        <w:t>control</w:t>
      </w:r>
      <w:r>
        <w:t xml:space="preserve"> populations. C. Minor allele frequency across generations.</w:t>
      </w:r>
      <w:bookmarkEnd w:id="0"/>
    </w:p>
    <w:p w14:paraId="4EA1BA6A" w14:textId="77777777" w:rsidR="00DE32BA" w:rsidRDefault="009F1508">
      <w:pPr>
        <w:pStyle w:val="Heading1"/>
        <w:rPr>
          <w:rFonts w:hint="eastAsia"/>
        </w:rPr>
      </w:pPr>
      <w:bookmarkStart w:id="22" w:name="results"/>
      <w:r>
        <w:t>Results</w:t>
      </w:r>
    </w:p>
    <w:p w14:paraId="2D7943A2" w14:textId="77777777" w:rsidR="00DE32BA" w:rsidRDefault="009F1508">
      <w:pPr>
        <w:pStyle w:val="Heading2"/>
        <w:rPr>
          <w:rFonts w:hint="eastAsia"/>
        </w:rPr>
      </w:pPr>
      <w:r>
        <w:t>Polygenic Selection Response</w:t>
      </w:r>
    </w:p>
    <w:p w14:paraId="20247080" w14:textId="77777777" w:rsidR="00DE32BA" w:rsidRDefault="009F1508">
      <w:pPr>
        <w:pStyle w:val="BodyText"/>
      </w:pPr>
      <w:r w:rsidRPr="00F03358">
        <w:rPr>
          <w:b/>
          <w:bCs/>
          <w:highlight w:val="yellow"/>
          <w:rPrChange w:id="23" w:author="Andrew Clark" w:date="2023-01-02T13:05:00Z">
            <w:rPr>
              <w:b/>
              <w:bCs/>
            </w:rPr>
          </w:rPrChange>
        </w:rPr>
        <w:t>TODO</w:t>
      </w:r>
      <w:r w:rsidRPr="00F03358">
        <w:rPr>
          <w:highlight w:val="yellow"/>
          <w:rPrChange w:id="24" w:author="Andrew Clark" w:date="2023-01-02T13:05:00Z">
            <w:rPr/>
          </w:rPrChange>
        </w:rPr>
        <w:t xml:space="preserve">: Something on the success of the experiment here… We kept flies in the two conditions for 100 generations, we sampled 100 individuals at 4 time points, we obtained allele frequencies from </w:t>
      </w:r>
      <w:proofErr w:type="spellStart"/>
      <w:r w:rsidRPr="00F03358">
        <w:rPr>
          <w:highlight w:val="yellow"/>
          <w:rPrChange w:id="25" w:author="Andrew Clark" w:date="2023-01-02T13:05:00Z">
            <w:rPr/>
          </w:rPrChange>
        </w:rPr>
        <w:t>PoolSeq</w:t>
      </w:r>
      <w:proofErr w:type="spellEnd"/>
      <w:r w:rsidRPr="00F03358">
        <w:rPr>
          <w:highlight w:val="yellow"/>
          <w:rPrChange w:id="26" w:author="Andrew Clark" w:date="2023-01-02T13:05:00Z">
            <w:rPr/>
          </w:rPrChange>
        </w:rPr>
        <w:t xml:space="preserve"> and genotypes from individual sequencing (fig. 1 A)...</w:t>
      </w:r>
    </w:p>
    <w:p w14:paraId="30FC9F64" w14:textId="20E3384F" w:rsidR="00DE32BA" w:rsidRDefault="009F1508">
      <w:pPr>
        <w:pStyle w:val="FirstParagraph"/>
      </w:pPr>
      <w:r>
        <w:t xml:space="preserve">After quality control (see Methods), we obtained allele frequency estimates for ~1.76M SNPs, giving a total </w:t>
      </w:r>
      <w:del w:id="27" w:author="Andrew Clark" w:date="2023-01-02T13:06:00Z">
        <w:r w:rsidDel="00F03358">
          <w:delText xml:space="preserve">of </w:delText>
        </w:r>
      </w:del>
      <w:ins w:id="28" w:author="Andrew Clark" w:date="2023-01-02T13:06:00Z">
        <w:r w:rsidR="00F03358">
          <w:t xml:space="preserve">data collection of </w:t>
        </w:r>
      </w:ins>
      <w:r>
        <w:t>4 time points x 3 replicate populations x 2 treatments x 1.76M SNP</w:t>
      </w:r>
      <w:ins w:id="29" w:author="Andrew Clark" w:date="2023-01-02T13:06:00Z">
        <w:r w:rsidR="00F03358">
          <w:t xml:space="preserve"> genotype call</w:t>
        </w:r>
      </w:ins>
      <w:r>
        <w:t>s</w:t>
      </w:r>
      <w:del w:id="30" w:author="Andrew Clark" w:date="2023-01-02T13:06:00Z">
        <w:r w:rsidDel="00F03358">
          <w:delText xml:space="preserve"> data points</w:delText>
        </w:r>
      </w:del>
      <w:r>
        <w:t>. To identify the main drivers of genetic change without any prior assumptions, we performed a Principal Component Analysis (PCA) of the allele frequencies across the entire selection experiment. The first two principal components (PC), explaining 17% and 13% of the variance</w:t>
      </w:r>
      <w:del w:id="31" w:author="Andrew Clark" w:date="2023-01-02T13:07:00Z">
        <w:r w:rsidDel="00F03358">
          <w:delText xml:space="preserve"> respectively</w:delText>
        </w:r>
      </w:del>
      <w:r>
        <w:t>, largely coincides with time and selection regime</w:t>
      </w:r>
      <w:ins w:id="32" w:author="Andrew Clark" w:date="2023-01-02T13:06:00Z">
        <w:r w:rsidR="00F03358">
          <w:t>, respectively</w:t>
        </w:r>
      </w:ins>
      <w:r>
        <w:t xml:space="preserve"> (figs. 2, 7). This unsupervised approach thus identified time and high sugar (HS) selection as the two main drivers of genetic change genome wide. Surprisingly, the time dimension, captured by the first PC, explained slightly more variance than the selection regime, which was captured by the second PC. This shows that all six populations experience some common selection pressures, presumably related to lab environment. The second largest driver of genetic change is indeed exposure to high sugar stress (fig. 2).</w:t>
      </w:r>
    </w:p>
    <w:p w14:paraId="667B7E57" w14:textId="77777777" w:rsidR="00DE32BA" w:rsidRDefault="009F1508">
      <w:pPr>
        <w:pStyle w:val="CaptionedFigure"/>
      </w:pPr>
      <w:bookmarkStart w:id="33" w:name="fig%3Apca"/>
      <w:r>
        <w:rPr>
          <w:noProof/>
        </w:rPr>
        <w:drawing>
          <wp:inline distT="0" distB="0" distL="0" distR="0" wp14:anchorId="74B89018" wp14:editId="677CDFED">
            <wp:extent cx="5943600" cy="3714750"/>
            <wp:effectExtent l="0" t="0" r="0" b="0"/>
            <wp:docPr id="2" name="Image2" descr="Figure 2: Principal components one (x-axis) and two (y-axis) from the PCA on the genome wide allele frequencies across the entire selection experiment. Each line corresponds to one of the six experimental populations, red indicating high sugar treatment and blue control. The symbols indicate the generation at which the population was sampled. The variance explained per principal component is shown in the in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Figure 2: Principal components one (x-axis) and two (y-axis) from the PCA on the genome wide allele frequencies across the entire selection experiment. Each line corresponds to one of the six experimental populations, red indicating high sugar treatment and blue control. The symbols indicate the generation at which the population was sampled. The variance explained per principal component is shown in the inset."/>
                    <pic:cNvPicPr>
                      <a:picLocks noChangeAspect="1" noChangeArrowheads="1"/>
                    </pic:cNvPicPr>
                  </pic:nvPicPr>
                  <pic:blipFill>
                    <a:blip r:embed="rId9"/>
                    <a:stretch>
                      <a:fillRect/>
                    </a:stretch>
                  </pic:blipFill>
                  <pic:spPr bwMode="auto">
                    <a:xfrm>
                      <a:off x="0" y="0"/>
                      <a:ext cx="5943600" cy="3714750"/>
                    </a:xfrm>
                    <a:prstGeom prst="rect">
                      <a:avLst/>
                    </a:prstGeom>
                  </pic:spPr>
                </pic:pic>
              </a:graphicData>
            </a:graphic>
          </wp:inline>
        </w:drawing>
      </w:r>
      <w:bookmarkEnd w:id="33"/>
    </w:p>
    <w:p w14:paraId="2AAAC698" w14:textId="77777777" w:rsidR="00DE32BA" w:rsidRDefault="009F1508">
      <w:pPr>
        <w:pStyle w:val="ImageCaption"/>
      </w:pPr>
      <w:bookmarkStart w:id="34" w:name="polygenic-selection-response"/>
      <w:r>
        <w:t>Figure 2: Principal components one (x-axis) and two (y-axis) from the PCA on the genome wide allele frequencies across the entire selection experiment. Each line corresponds to one of the six experimental populations, red indicating high sugar treatment and blue control. The symbols indicate the generation at which the population was sampled. The variance explained per principal component is shown in the inset.</w:t>
      </w:r>
      <w:bookmarkEnd w:id="34"/>
    </w:p>
    <w:p w14:paraId="749179C6" w14:textId="77777777" w:rsidR="00DE32BA" w:rsidRDefault="009F1508">
      <w:pPr>
        <w:pStyle w:val="Heading2"/>
        <w:rPr>
          <w:rFonts w:hint="eastAsia"/>
        </w:rPr>
      </w:pPr>
      <w:bookmarkStart w:id="35" w:name="high-sugar-selection-on-individual-loci"/>
      <w:r>
        <w:t>High sugar selection on individual loci</w:t>
      </w:r>
    </w:p>
    <w:p w14:paraId="0BF9A8DA" w14:textId="0EE65707" w:rsidR="00DE32BA" w:rsidRDefault="009F1508">
      <w:pPr>
        <w:pStyle w:val="FirstParagraph"/>
      </w:pPr>
      <w:r>
        <w:t xml:space="preserve">To look for individual loci under selection, we fitted a </w:t>
      </w:r>
      <w:ins w:id="36" w:author="Andrew Clark" w:date="2023-01-02T13:08:00Z">
        <w:r w:rsidR="00F03358">
          <w:t xml:space="preserve">univariate </w:t>
        </w:r>
      </w:ins>
      <w:r>
        <w:t xml:space="preserve">regression model </w:t>
      </w:r>
      <w:del w:id="37" w:author="Andrew Clark" w:date="2023-01-02T13:08:00Z">
        <w:r w:rsidDel="00F03358">
          <w:delText xml:space="preserve">per </w:delText>
        </w:r>
      </w:del>
      <w:ins w:id="38" w:author="Andrew Clark" w:date="2023-01-02T13:08:00Z">
        <w:r w:rsidR="00F03358">
          <w:t xml:space="preserve">for each </w:t>
        </w:r>
      </w:ins>
      <w:r>
        <w:t>SNP</w:t>
      </w:r>
      <w:ins w:id="39" w:author="Andrew Clark" w:date="2023-01-02T13:08:00Z">
        <w:r w:rsidR="00F03358">
          <w:t>,</w:t>
        </w:r>
      </w:ins>
      <w:r>
        <w:t xml:space="preserve"> incorporating allele frequencies across all time points, replicate populations, and selection regimes. This model identifies SNPs whose allele frequency changes in the same direction over time in all replicate populations. The time coefficient in the model captures changes that are similar across all six populations (fig. 3 A), and the time-by-</w:t>
      </w:r>
      <w:ins w:id="40" w:author="Andrew Clark" w:date="2023-01-02T13:09:00Z">
        <w:r w:rsidR="00F03358">
          <w:t>selection-</w:t>
        </w:r>
      </w:ins>
      <w:r>
        <w:t xml:space="preserve">regime coefficient captures changes that are unique to one selection </w:t>
      </w:r>
      <w:del w:id="41" w:author="Andrew Clark" w:date="2023-01-02T13:10:00Z">
        <w:r w:rsidDel="00F03358">
          <w:delText xml:space="preserve">regime </w:delText>
        </w:r>
      </w:del>
      <w:ins w:id="42" w:author="Andrew Clark" w:date="2023-01-02T13:10:00Z">
        <w:r w:rsidR="00F03358">
          <w:t xml:space="preserve">treatment </w:t>
        </w:r>
      </w:ins>
      <w:r>
        <w:t>(fig. 3 B and C). The p-values of the time coefficient were highly correlated with SNP loadings onto PC1 (</w:t>
      </w:r>
      <w:proofErr w:type="spellStart"/>
      <w:r>
        <w:t>cor</w:t>
      </w:r>
      <w:proofErr w:type="spellEnd"/>
      <w:r>
        <w:t xml:space="preserve"> = 0.59, p &lt; 10</w:t>
      </w:r>
      <w:r>
        <w:rPr>
          <w:vertAlign w:val="superscript"/>
        </w:rPr>
        <w:t>-16</w:t>
      </w:r>
      <w:r>
        <w:t xml:space="preserve">, fig. 7), whereas the </w:t>
      </w:r>
      <w:proofErr w:type="spellStart"/>
      <w:r>
        <w:t>the</w:t>
      </w:r>
      <w:proofErr w:type="spellEnd"/>
      <w:r>
        <w:t xml:space="preserve"> p-values of the time-by-regime coefficient were highly correlated with SNP loadings onto PC2 (</w:t>
      </w:r>
      <w:proofErr w:type="spellStart"/>
      <w:r>
        <w:t>cor</w:t>
      </w:r>
      <w:proofErr w:type="spellEnd"/>
      <w:r>
        <w:t xml:space="preserve"> = 0.68, p &lt; 10</w:t>
      </w:r>
      <w:r>
        <w:rPr>
          <w:vertAlign w:val="superscript"/>
        </w:rPr>
        <w:t>-16</w:t>
      </w:r>
      <w:r>
        <w:t>, fig. 7), consistent with the first two PCs capturing time and selection regime.</w:t>
      </w:r>
    </w:p>
    <w:p w14:paraId="03CF79DB" w14:textId="77777777" w:rsidR="00DE32BA" w:rsidRDefault="009F1508">
      <w:pPr>
        <w:pStyle w:val="BodyText"/>
      </w:pPr>
      <w:r>
        <w:t>Different SNPs showed very different allele frequency trajectories over time. Some respond similarly to selection in all replicate populations regardless of selection regime (fig. 3 A), while others respond in opposite directions (fig. 3 C) or in only one of the regimes (fig. 3 B). Our regression model allowed us to distinguish these different scenarios and, for what follows, we focus on the selection signatures that are unique to the high sugar selection regime. The Manhattan profile in fig. 2 D, showing the time-by-regime p-values, suggests a polygenic selection response. This is in line with the observation that time and selection regime are the two main drivers of genetic change genome-wide (fig. 2).</w:t>
      </w:r>
    </w:p>
    <w:p w14:paraId="4982850C" w14:textId="77777777" w:rsidR="00DE32BA" w:rsidRDefault="009F1508">
      <w:pPr>
        <w:pStyle w:val="CaptionedFigure"/>
      </w:pPr>
      <w:bookmarkStart w:id="43" w:name="fig%3Aregression"/>
      <w:r>
        <w:rPr>
          <w:noProof/>
        </w:rPr>
        <w:drawing>
          <wp:inline distT="0" distB="0" distL="0" distR="0" wp14:anchorId="3CA78700" wp14:editId="01F2E72A">
            <wp:extent cx="5943600" cy="3674110"/>
            <wp:effectExtent l="0" t="0" r="0" b="0"/>
            <wp:docPr id="3" name="Image3" descr="Figure 3: Results from the per SNP regression model. Panels A-C show possible patterns of relevant and consistent allele frequency change across the six populations. (A) Consistent change in control and hs (B) control only (C) hs and control differ. Both the examples shown in (B) and (C) would lead to a significant interaction term between time and treatment, but we filter SNPs that change only in Control (like in panel B); (D) Manhattan plot showing negative log10 transformed p-values from the regression analysis of allele frequency over time. The p-values correspond to the time-by-selection regime interaction coefficient in the model. A significant p-value indicates different trajectories in the two treatments. SNPs showing a selection response primarily in the control regime where excluded and are not sh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descr="Figure 3: Results from the per SNP regression model. Panels A-C show possible patterns of relevant and consistent allele frequency change across the six populations. (A) Consistent change in control and hs (B) control only (C) hs and control differ. Both the examples shown in (B) and (C) would lead to a significant interaction term between time and treatment, but we filter SNPs that change only in Control (like in panel B); (D) Manhattan plot showing negative log10 transformed p-values from the regression analysis of allele frequency over time. The p-values correspond to the time-by-selection regime interaction coefficient in the model. A significant p-value indicates different trajectories in the two treatments. SNPs showing a selection response primarily in the control regime where excluded and are not shown."/>
                    <pic:cNvPicPr>
                      <a:picLocks noChangeAspect="1" noChangeArrowheads="1"/>
                    </pic:cNvPicPr>
                  </pic:nvPicPr>
                  <pic:blipFill>
                    <a:blip r:embed="rId10"/>
                    <a:stretch>
                      <a:fillRect/>
                    </a:stretch>
                  </pic:blipFill>
                  <pic:spPr bwMode="auto">
                    <a:xfrm>
                      <a:off x="0" y="0"/>
                      <a:ext cx="5943600" cy="3674110"/>
                    </a:xfrm>
                    <a:prstGeom prst="rect">
                      <a:avLst/>
                    </a:prstGeom>
                  </pic:spPr>
                </pic:pic>
              </a:graphicData>
            </a:graphic>
          </wp:inline>
        </w:drawing>
      </w:r>
      <w:bookmarkEnd w:id="43"/>
    </w:p>
    <w:p w14:paraId="2F3709EF" w14:textId="39581DC2" w:rsidR="00DE32BA" w:rsidRDefault="009F1508">
      <w:pPr>
        <w:pStyle w:val="ImageCaption"/>
      </w:pPr>
      <w:commentRangeStart w:id="44"/>
      <w:r>
        <w:t>Figure 3</w:t>
      </w:r>
      <w:commentRangeEnd w:id="44"/>
      <w:r w:rsidR="00BD2AA7">
        <w:rPr>
          <w:rStyle w:val="CommentReference"/>
          <w:i w:val="0"/>
        </w:rPr>
        <w:commentReference w:id="44"/>
      </w:r>
      <w:r>
        <w:t xml:space="preserve">: Results from the per SNP regression model. Panels A-C show possible patterns of relevant and consistent allele frequency change across the six populations. </w:t>
      </w:r>
      <w:ins w:id="45" w:author="Andrew Clark" w:date="2023-01-02T13:12:00Z">
        <w:r w:rsidR="00F03358">
          <w:t xml:space="preserve">Plotted are the allele frequencies for the subset of SNPs with significant linear trends </w:t>
        </w:r>
      </w:ins>
      <w:ins w:id="46" w:author="Andrew Clark" w:date="2023-01-02T13:13:00Z">
        <w:r w:rsidR="00F03358">
          <w:t xml:space="preserve">under the specified model. </w:t>
        </w:r>
      </w:ins>
      <w:r>
        <w:t xml:space="preserve">(A) Consistent change in </w:t>
      </w:r>
      <w:r>
        <w:rPr>
          <w:smallCaps/>
        </w:rPr>
        <w:t>control</w:t>
      </w:r>
      <w:r>
        <w:t xml:space="preserve"> and </w:t>
      </w:r>
      <w:proofErr w:type="spellStart"/>
      <w:r>
        <w:rPr>
          <w:smallCaps/>
        </w:rPr>
        <w:t>hs</w:t>
      </w:r>
      <w:proofErr w:type="spellEnd"/>
      <w:r>
        <w:t xml:space="preserve"> (B) consistent change in </w:t>
      </w:r>
      <w:r>
        <w:rPr>
          <w:smallCaps/>
        </w:rPr>
        <w:t>control</w:t>
      </w:r>
      <w:r>
        <w:t xml:space="preserve"> only (C) </w:t>
      </w:r>
      <w:proofErr w:type="spellStart"/>
      <w:r>
        <w:rPr>
          <w:smallCaps/>
        </w:rPr>
        <w:t>hs</w:t>
      </w:r>
      <w:proofErr w:type="spellEnd"/>
      <w:r>
        <w:t xml:space="preserve"> and </w:t>
      </w:r>
      <w:r>
        <w:rPr>
          <w:smallCaps/>
        </w:rPr>
        <w:t>control</w:t>
      </w:r>
      <w:r>
        <w:t xml:space="preserve"> differ. Both the examples shown in (B) and (C) would lead to a significant interaction term between time and treatment, but we filter SNPs that change only in Control (like in panel B); (D) Manhattan plot showing negative log10 transformed p-values from the regression analysis of allele frequency over time. The p-values correspond to the time-by-selection regime interaction coefficient in the model. A significant p-value indicates different trajectories in the two treatments. SNPs showing a selection response primarily in the control regime where excluded and are not shown.</w:t>
      </w:r>
    </w:p>
    <w:p w14:paraId="6D84D0DE" w14:textId="208CDE4F" w:rsidR="00DE32BA" w:rsidRDefault="009F1508">
      <w:pPr>
        <w:pStyle w:val="BodyText"/>
      </w:pPr>
      <w:r>
        <w:t>In order to further relate the locus-specific results (fig. 3) to the genome</w:t>
      </w:r>
      <w:ins w:id="47" w:author="Andrew Clark" w:date="2023-01-02T13:18:00Z">
        <w:r w:rsidR="00BD2AA7">
          <w:t>-</w:t>
        </w:r>
      </w:ins>
      <w:del w:id="48" w:author="Andrew Clark" w:date="2023-01-02T13:18:00Z">
        <w:r w:rsidDel="00BD2AA7">
          <w:delText xml:space="preserve"> </w:delText>
        </w:r>
      </w:del>
      <w:r>
        <w:t xml:space="preserve">wide signal quantified by the PCA (fig. 2), we repeat the PCA after excluding all SNPs with a regression p-value below a given threshold. Changing the significance threshold allowed us to evaluate the effects of the filtered SNPs on the PCA. </w:t>
      </w:r>
      <w:commentRangeStart w:id="49"/>
      <w:r>
        <w:t>When using a very conservative threshold, excluding only the most strongly selected SNPs</w:t>
      </w:r>
      <w:commentRangeEnd w:id="49"/>
      <w:r w:rsidR="00BD2AA7">
        <w:rPr>
          <w:rStyle w:val="CommentReference"/>
        </w:rPr>
        <w:commentReference w:id="49"/>
      </w:r>
      <w:r>
        <w:t>, the results from the PCA remained largely unchanged, showing that the PCA signal is not driven by a few loci under very strong selection (fig. 8 A). We used these changes in the PCA as an heuristic to pick a p-value threshold of 8×10</w:t>
      </w:r>
      <w:r>
        <w:rPr>
          <w:vertAlign w:val="superscript"/>
        </w:rPr>
        <w:t>-12</w:t>
      </w:r>
      <w:r>
        <w:t xml:space="preserve">, since PC2 did no longer distinguish the different selection regimes when excluding SNPs with a </w:t>
      </w:r>
      <w:commentRangeStart w:id="50"/>
      <w:r>
        <w:t xml:space="preserve">p-value below this threshold </w:t>
      </w:r>
      <w:commentRangeEnd w:id="50"/>
      <w:r w:rsidR="00BD2AA7">
        <w:rPr>
          <w:rStyle w:val="CommentReference"/>
        </w:rPr>
        <w:commentReference w:id="50"/>
      </w:r>
      <w:r>
        <w:t xml:space="preserve">(fig. 8 C). </w:t>
      </w:r>
      <w:commentRangeStart w:id="51"/>
      <w:r>
        <w:t>SNPs passing this significance threshold are thus driving the majority of the selection response to high sugar stress that we observe in the PCA.</w:t>
      </w:r>
      <w:commentRangeEnd w:id="51"/>
      <w:r w:rsidR="00036F2A">
        <w:rPr>
          <w:rStyle w:val="CommentReference"/>
        </w:rPr>
        <w:commentReference w:id="51"/>
      </w:r>
    </w:p>
    <w:p w14:paraId="1B4DB396" w14:textId="77777777" w:rsidR="00DE32BA" w:rsidRDefault="009F1508">
      <w:pPr>
        <w:pStyle w:val="Heading3"/>
        <w:rPr>
          <w:rFonts w:hint="eastAsia"/>
        </w:rPr>
      </w:pPr>
      <w:r>
        <w:t>What proportion of the genome is responding to selection?</w:t>
      </w:r>
    </w:p>
    <w:p w14:paraId="0EEF3A5E" w14:textId="16FEAC9A" w:rsidR="00DE32BA" w:rsidRDefault="009F1508">
      <w:pPr>
        <w:pStyle w:val="FirstParagraph"/>
      </w:pPr>
      <w:r>
        <w:t>Using this conservative threshold, ~</w:t>
      </w:r>
      <w:del w:id="52" w:author="Andrew Clark" w:date="2023-01-02T13:23:00Z">
        <w:r w:rsidDel="00BD2AA7">
          <w:delText xml:space="preserve">45K </w:delText>
        </w:r>
      </w:del>
      <w:ins w:id="53" w:author="Andrew Clark" w:date="2023-01-02T13:23:00Z">
        <w:r w:rsidR="00BD2AA7">
          <w:t xml:space="preserve">45k </w:t>
        </w:r>
      </w:ins>
      <w:r>
        <w:t xml:space="preserve">SNPs show a signature of positive selection that is unique to the high sugar selection regime. </w:t>
      </w:r>
      <w:commentRangeStart w:id="54"/>
      <w:r>
        <w:t>Considering 200</w:t>
      </w:r>
      <w:ins w:id="55" w:author="Andrew Clark" w:date="2023-01-02T13:23:00Z">
        <w:r w:rsidR="00BD2AA7">
          <w:t xml:space="preserve"> </w:t>
        </w:r>
      </w:ins>
      <w:r>
        <w:t>bp around every selected SNP, corresponding to an average r</w:t>
      </w:r>
      <w:r>
        <w:rPr>
          <w:vertAlign w:val="superscript"/>
        </w:rPr>
        <w:t>2</w:t>
      </w:r>
      <w:r>
        <w:t xml:space="preserve"> of 0.2 (fig. 1 B), these SNPs span ~5.6</w:t>
      </w:r>
      <w:ins w:id="56" w:author="Andrew Clark" w:date="2023-01-02T13:23:00Z">
        <w:r w:rsidR="00BD2AA7">
          <w:t xml:space="preserve"> </w:t>
        </w:r>
      </w:ins>
      <w:r>
        <w:t xml:space="preserve">Mb, or ~4% of the mappable genome of </w:t>
      </w:r>
      <w:r>
        <w:rPr>
          <w:i/>
          <w:iCs/>
        </w:rPr>
        <w:t>D. melanogaster</w:t>
      </w:r>
      <w:r>
        <w:t>.</w:t>
      </w:r>
      <w:commentRangeEnd w:id="54"/>
      <w:r>
        <w:rPr>
          <w:rStyle w:val="CommentReference"/>
        </w:rPr>
        <w:commentReference w:id="54"/>
      </w:r>
      <w:r>
        <w:t xml:space="preserve"> Since the LD around the selected loci is expected to be larger than the genome-wide average, we believe this to be a conservative estimate. The magnitudes of the allele frequency changes tend to be relatively small. Comparing generation 1 to generation 100, the mean change across all SNPs in the populations exposed to the high sugar selection regime is 0.11, while the mean change among the selected SNPs is 0.25 (fig. 4). Among all the 1.76</w:t>
      </w:r>
      <w:ins w:id="57" w:author="Andrew Clark" w:date="2023-01-02T13:24:00Z">
        <w:r w:rsidR="00BD2AA7">
          <w:t xml:space="preserve"> </w:t>
        </w:r>
      </w:ins>
      <w:r>
        <w:t>M SNPs, only 4753 show a pattern where the minor allele at generation 1 has reached fixation at generation 100 in at least one of the populations in the high sugar selection regime. Furthermore, many SNPs also display a delayed selection response, with the largest change in allele frequency after generation 25 (fig. 4). This is consistent with theoretical predictions for polygenic adaptation involving independent loci (</w:t>
      </w:r>
      <w:hyperlink w:anchor="ref-Chevin2008-gx">
        <w:r>
          <w:rPr>
            <w:rStyle w:val="Hyperlink"/>
          </w:rPr>
          <w:t>Chevin &amp; Hospital, 2008</w:t>
        </w:r>
      </w:hyperlink>
      <w:r>
        <w:t xml:space="preserve">; </w:t>
      </w:r>
      <w:hyperlink w:anchor="ref-Pavlidis2012-ly">
        <w:proofErr w:type="spellStart"/>
        <w:r>
          <w:rPr>
            <w:rStyle w:val="Hyperlink"/>
          </w:rPr>
          <w:t>Pavlidis</w:t>
        </w:r>
        <w:proofErr w:type="spellEnd"/>
        <w:r>
          <w:rPr>
            <w:rStyle w:val="Hyperlink"/>
          </w:rPr>
          <w:t xml:space="preserve"> et al., 2012</w:t>
        </w:r>
      </w:hyperlink>
      <w:r>
        <w:t>), but could also be due to epistatic effects (</w:t>
      </w:r>
      <w:proofErr w:type="spellStart"/>
      <w:r>
        <w:fldChar w:fldCharType="begin"/>
      </w:r>
      <w:r>
        <w:instrText>HYPERLINK \l "ref-Paixao2016-gf" \h</w:instrText>
      </w:r>
      <w:r>
        <w:fldChar w:fldCharType="separate"/>
      </w:r>
      <w:r>
        <w:rPr>
          <w:rStyle w:val="Hyperlink"/>
        </w:rPr>
        <w:t>Paixão</w:t>
      </w:r>
      <w:proofErr w:type="spellEnd"/>
      <w:r>
        <w:rPr>
          <w:rStyle w:val="Hyperlink"/>
        </w:rPr>
        <w:t xml:space="preserve"> &amp; Barton, 2016</w:t>
      </w:r>
      <w:r>
        <w:rPr>
          <w:rStyle w:val="Hyperlink"/>
        </w:rPr>
        <w:fldChar w:fldCharType="end"/>
      </w:r>
      <w:r>
        <w:t>).</w:t>
      </w:r>
    </w:p>
    <w:p w14:paraId="0A9ED675" w14:textId="77777777" w:rsidR="00DE32BA" w:rsidRDefault="009F1508">
      <w:pPr>
        <w:pStyle w:val="CaptionedFigure"/>
      </w:pPr>
      <w:bookmarkStart w:id="58" w:name="fig%3Adelta_af"/>
      <w:r>
        <w:rPr>
          <w:noProof/>
        </w:rPr>
        <w:drawing>
          <wp:inline distT="0" distB="0" distL="0" distR="0" wp14:anchorId="5E9AF9C4" wp14:editId="7A6CC74B">
            <wp:extent cx="5943600" cy="3674110"/>
            <wp:effectExtent l="0" t="0" r="0" b="0"/>
            <wp:docPr id="4" name="Image4" descr="Figure 4: Histograms showing mean changes in allele frequency in the populations exposed the high sugar selection regime, between generation 1 and 11, 1 and 25, and 1 and 100. Panel A includes all 1.76M SNPs and panel B includes the 71K SNPs show a signature of positive selection that is unique to the high sugar selection reg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descr="Figure 4: Histograms showing mean changes in allele frequency in the populations exposed the high sugar selection regime, between generation 1 and 11, 1 and 25, and 1 and 100. Panel A includes all 1.76M SNPs and panel B includes the 71K SNPs show a signature of positive selection that is unique to the high sugar selection regime."/>
                    <pic:cNvPicPr>
                      <a:picLocks noChangeAspect="1" noChangeArrowheads="1"/>
                    </pic:cNvPicPr>
                  </pic:nvPicPr>
                  <pic:blipFill>
                    <a:blip r:embed="rId11"/>
                    <a:stretch>
                      <a:fillRect/>
                    </a:stretch>
                  </pic:blipFill>
                  <pic:spPr bwMode="auto">
                    <a:xfrm>
                      <a:off x="0" y="0"/>
                      <a:ext cx="5943600" cy="3674110"/>
                    </a:xfrm>
                    <a:prstGeom prst="rect">
                      <a:avLst/>
                    </a:prstGeom>
                  </pic:spPr>
                </pic:pic>
              </a:graphicData>
            </a:graphic>
          </wp:inline>
        </w:drawing>
      </w:r>
      <w:bookmarkEnd w:id="58"/>
    </w:p>
    <w:p w14:paraId="0A9603B9" w14:textId="1036CA09" w:rsidR="00DE32BA" w:rsidRDefault="009F1508">
      <w:pPr>
        <w:pStyle w:val="ImageCaption"/>
      </w:pPr>
      <w:bookmarkStart w:id="59" w:name="Xf45c8ad8929e353c269d4418f6da2e54d9462d6"/>
      <w:commentRangeStart w:id="60"/>
      <w:r>
        <w:t xml:space="preserve">Figure 4: </w:t>
      </w:r>
      <w:commentRangeEnd w:id="60"/>
      <w:r>
        <w:rPr>
          <w:rStyle w:val="CommentReference"/>
          <w:i w:val="0"/>
        </w:rPr>
        <w:commentReference w:id="60"/>
      </w:r>
      <w:r>
        <w:t>Histograms showing mean changes in allele frequency in the populations exposed the high sugar selection regime, between generation 1 and 11, 1 and 25, and 1 and 100. Panel A includes all 1.76</w:t>
      </w:r>
      <w:ins w:id="61" w:author="Andrew Clark" w:date="2023-01-02T13:36:00Z">
        <w:r w:rsidR="00036F2A">
          <w:t xml:space="preserve"> </w:t>
        </w:r>
      </w:ins>
      <w:r>
        <w:t xml:space="preserve">M SNPs and panel B includes the </w:t>
      </w:r>
      <w:del w:id="62" w:author="Andrew Clark" w:date="2023-01-02T13:36:00Z">
        <w:r w:rsidDel="00036F2A">
          <w:delText xml:space="preserve">71K </w:delText>
        </w:r>
      </w:del>
      <w:ins w:id="63" w:author="Andrew Clark" w:date="2023-01-02T13:36:00Z">
        <w:r w:rsidR="00036F2A">
          <w:t>71</w:t>
        </w:r>
        <w:r w:rsidR="00036F2A">
          <w:t>k</w:t>
        </w:r>
        <w:r w:rsidR="00036F2A">
          <w:t xml:space="preserve"> </w:t>
        </w:r>
      </w:ins>
      <w:r>
        <w:t xml:space="preserve">SNPs </w:t>
      </w:r>
      <w:ins w:id="64" w:author="Andrew Clark" w:date="2023-01-02T13:36:00Z">
        <w:r w:rsidR="00036F2A">
          <w:t xml:space="preserve">that </w:t>
        </w:r>
      </w:ins>
      <w:r>
        <w:t xml:space="preserve">show a signature of positive selection </w:t>
      </w:r>
      <w:del w:id="65" w:author="Andrew Clark" w:date="2023-01-02T13:37:00Z">
        <w:r w:rsidDel="00036F2A">
          <w:delText xml:space="preserve">that is </w:delText>
        </w:r>
      </w:del>
      <w:r>
        <w:t>unique to the high sugar selection regime.</w:t>
      </w:r>
      <w:bookmarkEnd w:id="59"/>
    </w:p>
    <w:p w14:paraId="3819930B" w14:textId="77777777" w:rsidR="00DE32BA" w:rsidRDefault="009F1508">
      <w:pPr>
        <w:pStyle w:val="Heading3"/>
        <w:rPr>
          <w:rFonts w:hint="eastAsia"/>
        </w:rPr>
      </w:pPr>
      <w:bookmarkStart w:id="66" w:name="X213f6d3751caac09d583a8e774f176572bb7d02"/>
      <w:r>
        <w:t>Do the selected alleles show a detectable sweep signature?</w:t>
      </w:r>
    </w:p>
    <w:p w14:paraId="482AE7BC" w14:textId="4B079B7E" w:rsidR="00DE32BA" w:rsidRDefault="009F1508">
      <w:pPr>
        <w:pStyle w:val="FirstParagraph"/>
      </w:pPr>
      <w:r>
        <w:t xml:space="preserve">Next, we ask if the identified selection signatures tend to coincide with the genomic footprint of selective sweeps. Using a core set of </w:t>
      </w:r>
      <w:del w:id="67" w:author="Andrew Clark" w:date="2023-01-02T13:44:00Z">
        <w:r w:rsidDel="00036F2A">
          <w:delText xml:space="preserve">20K </w:delText>
        </w:r>
      </w:del>
      <w:ins w:id="68" w:author="Andrew Clark" w:date="2023-01-02T13:44:00Z">
        <w:r w:rsidR="00036F2A">
          <w:t>20</w:t>
        </w:r>
        <w:r w:rsidR="00036F2A">
          <w:t>k</w:t>
        </w:r>
        <w:r w:rsidR="00036F2A">
          <w:t xml:space="preserve"> </w:t>
        </w:r>
      </w:ins>
      <w:r>
        <w:t>high confidence SNPs, we estimated individual haplotypes at generation 100. These haplotypes were then used to calculate the integrated Haplotype Score (</w:t>
      </w:r>
      <w:proofErr w:type="spellStart"/>
      <w:r>
        <w:t>iHS</w:t>
      </w:r>
      <w:proofErr w:type="spellEnd"/>
      <w:r>
        <w:t>) (</w:t>
      </w:r>
      <w:hyperlink w:anchor="ref-Voight2006-rr">
        <w:r>
          <w:rPr>
            <w:rStyle w:val="Hyperlink"/>
          </w:rPr>
          <w:t>Voight et al., 2006</w:t>
        </w:r>
      </w:hyperlink>
      <w:r>
        <w:t xml:space="preserve">) in the high-sugar selected populations. </w:t>
      </w:r>
      <w:commentRangeStart w:id="69"/>
      <w:r>
        <w:t xml:space="preserve">A large </w:t>
      </w:r>
      <w:proofErr w:type="spellStart"/>
      <w:r>
        <w:t>iHS</w:t>
      </w:r>
      <w:proofErr w:type="spellEnd"/>
      <w:r>
        <w:t xml:space="preserve"> indicates an extended haplotype associated with one allele at a given SNP</w:t>
      </w:r>
      <w:commentRangeEnd w:id="69"/>
      <w:r w:rsidR="00A26A27">
        <w:rPr>
          <w:rStyle w:val="CommentReference"/>
        </w:rPr>
        <w:commentReference w:id="69"/>
      </w:r>
      <w:r>
        <w:t xml:space="preserve">, a pattern characteristic of a selective sweep. The estimated </w:t>
      </w:r>
      <w:proofErr w:type="spellStart"/>
      <w:r>
        <w:t>iHS</w:t>
      </w:r>
      <w:proofErr w:type="spellEnd"/>
      <w:r>
        <w:t xml:space="preserve"> and the p-values from our regression model showed a small but significant correlation (</w:t>
      </w:r>
      <w:proofErr w:type="spellStart"/>
      <w:r>
        <w:t>cor</w:t>
      </w:r>
      <w:proofErr w:type="spellEnd"/>
      <w:r>
        <w:t xml:space="preserve"> = 0.07, p = 2.1×10</w:t>
      </w:r>
      <w:r>
        <w:rPr>
          <w:vertAlign w:val="superscript"/>
        </w:rPr>
        <w:t>-17</w:t>
      </w:r>
      <w:r>
        <w:t xml:space="preserve">, fig. 9), indicating a tendency of longer haplotypes at the selected loci. The observed correlation is however very modest, showing that the loci indicated to be under selection using our time series data do not display a strong sweep-like pattern after 100 generations of adaptation. At a nominal significance threshold of p &lt; 0.05, only 4.7% of the selected loci, as inferred from the regression analysis, also displayed a significant </w:t>
      </w:r>
      <w:proofErr w:type="spellStart"/>
      <w:r>
        <w:t>iHS</w:t>
      </w:r>
      <w:proofErr w:type="spellEnd"/>
      <w:r>
        <w:t xml:space="preserve">. Taken together, these observations are all consistent with the polygenic view of adaptation through subtle shifts in allele frequency at a large number of loci, and </w:t>
      </w:r>
      <w:commentRangeStart w:id="70"/>
      <w:r>
        <w:t>with selection acting primarily on standing genetic variation rather than novel mutations.</w:t>
      </w:r>
      <w:bookmarkEnd w:id="35"/>
      <w:bookmarkEnd w:id="66"/>
      <w:commentRangeEnd w:id="70"/>
      <w:r w:rsidR="00A26A27">
        <w:rPr>
          <w:rStyle w:val="CommentReference"/>
        </w:rPr>
        <w:commentReference w:id="70"/>
      </w:r>
    </w:p>
    <w:p w14:paraId="3108EFDD" w14:textId="77777777" w:rsidR="00DE32BA" w:rsidRDefault="009F1508">
      <w:pPr>
        <w:pStyle w:val="Heading2"/>
        <w:rPr>
          <w:rFonts w:hint="eastAsia"/>
        </w:rPr>
      </w:pPr>
      <w:bookmarkStart w:id="71" w:name="X2f32badd0eef1744f41578d244aa9059c51509b"/>
      <w:r>
        <w:t>Effects of Polygenic Adaptation on Gene Expression</w:t>
      </w:r>
    </w:p>
    <w:p w14:paraId="3EE6BF96" w14:textId="77777777" w:rsidR="00DE32BA" w:rsidRDefault="009F1508">
      <w:pPr>
        <w:pStyle w:val="FirstParagraph"/>
      </w:pPr>
      <w:r>
        <w:t>Much of the genetic variation for complex traits resides in gene-regulatory regions (</w:t>
      </w:r>
      <w:hyperlink w:anchor="ref-Albert2015-tb">
        <w:r>
          <w:rPr>
            <w:rStyle w:val="Hyperlink"/>
          </w:rPr>
          <w:t xml:space="preserve">Albert &amp; </w:t>
        </w:r>
        <w:proofErr w:type="spellStart"/>
        <w:r>
          <w:rPr>
            <w:rStyle w:val="Hyperlink"/>
          </w:rPr>
          <w:t>Kruglyak</w:t>
        </w:r>
        <w:proofErr w:type="spellEnd"/>
        <w:r>
          <w:rPr>
            <w:rStyle w:val="Hyperlink"/>
          </w:rPr>
          <w:t>, 2015</w:t>
        </w:r>
      </w:hyperlink>
      <w:r>
        <w:t>). Selection on complex traits should then act largely on this regulatory variation, resulting in changes in gene expression. To characterize the effect of selection on gene expression, we performed a full reciprocal experiment where flies, adapted to either high sugar or control selection regimes, were reared in either high sugar or control conditions (fig. 5). This design allows us to account for short-term plastic changes due exposure to a different diet and the long-term effect of selection. For each one of the four experimental groups, we then performed RNA-seq separately on bodies and heads (n ~ 40 per group, see Methods). After quality control, we obtained expression for 8397 genes from the body samples, and 8298 genes from the head samples.</w:t>
      </w:r>
    </w:p>
    <w:p w14:paraId="3550B037" w14:textId="13644453" w:rsidR="00DE32BA" w:rsidRDefault="009F1508">
      <w:pPr>
        <w:pStyle w:val="BodyText"/>
      </w:pPr>
      <w:r>
        <w:t>DE genes between flies adapted to the respective selection regimes was measured separately for head and body samples. At and FDR &lt; 0.01, 1155 and 578 genes showed DE in body and head respectively. We went on to ask how many of these DE genes fall in regions with signatures of selection. In both body and head, we see an enrichment of selected SNPs among the genes showing DE (fig. 5 B). Starting at p-value of 10</w:t>
      </w:r>
      <w:r>
        <w:rPr>
          <w:vertAlign w:val="superscript"/>
        </w:rPr>
        <w:t>-5</w:t>
      </w:r>
      <w:r>
        <w:t xml:space="preserve"> for the selection term, this enrichment gets more pronounced with increasingly stringent selection p-values. The enrichment highly exceeds the expected random overlap between selection signals and DE genes, as estimated from a permutation test, indicating that adaptation </w:t>
      </w:r>
      <w:del w:id="72" w:author="Andrew Clark" w:date="2023-01-02T13:50:00Z">
        <w:r w:rsidDel="00A26A27">
          <w:delText>has indeed to a large</w:delText>
        </w:r>
      </w:del>
      <w:ins w:id="73" w:author="Andrew Clark" w:date="2023-01-02T13:50:00Z">
        <w:r w:rsidR="00A26A27">
          <w:t xml:space="preserve">appears to </w:t>
        </w:r>
        <w:proofErr w:type="spellStart"/>
        <w:r w:rsidR="00A26A27">
          <w:t>have</w:t>
        </w:r>
      </w:ins>
      <w:del w:id="74" w:author="Andrew Clark" w:date="2023-01-02T13:50:00Z">
        <w:r w:rsidDel="00A26A27">
          <w:delText xml:space="preserve"> extent </w:delText>
        </w:r>
      </w:del>
      <w:r>
        <w:t>acted</w:t>
      </w:r>
      <w:proofErr w:type="spellEnd"/>
      <w:r>
        <w:t xml:space="preserve"> on regulatory genetic variants.</w:t>
      </w:r>
    </w:p>
    <w:p w14:paraId="7384F5D5" w14:textId="77777777" w:rsidR="00DE32BA" w:rsidRDefault="009F1508">
      <w:pPr>
        <w:pStyle w:val="CaptionedFigure"/>
      </w:pPr>
      <w:bookmarkStart w:id="75" w:name="fig%3ADE"/>
      <w:r>
        <w:rPr>
          <w:noProof/>
        </w:rPr>
        <w:drawing>
          <wp:inline distT="0" distB="0" distL="0" distR="0" wp14:anchorId="3A267917" wp14:editId="7100301C">
            <wp:extent cx="5943600" cy="2973070"/>
            <wp:effectExtent l="0" t="0" r="0" b="0"/>
            <wp:docPr id="5" name="Image5" descr="Figure 5: Differential expression after selection. (A) Volcano plots showing differential gene expression between flies adapted to the high sugar versus control selection regime, after controlling for the plastic effects related to each diet. Each point corresponds to one gene. Y-axis shows the negative log10 transformed p-value of the differential expression, and x-axis shows the log2 transformed fold change. The two panels correspond to expression in body and head tissue. (B) Fraction of SNPs under positive selection in the high sugar selection regime that coincide with a differentially expressed gene (y-axis), at different p-values for the selection signature (x-axis). Black lines show the observed fraction, and boxplots show the empirical NULL distributions obtained from permutations. The two panels correspond to expression in body and head tiss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 descr="Figure 5: Differential expression after selection. (A) Volcano plots showing differential gene expression between flies adapted to the high sugar versus control selection regime, after controlling for the plastic effects related to each diet. Each point corresponds to one gene. Y-axis shows the negative log10 transformed p-value of the differential expression, and x-axis shows the log2 transformed fold change. The two panels correspond to expression in body and head tissue. (B) Fraction of SNPs under positive selection in the high sugar selection regime that coincide with a differentially expressed gene (y-axis), at different p-values for the selection signature (x-axis). Black lines show the observed fraction, and boxplots show the empirical NULL distributions obtained from permutations. The two panels correspond to expression in body and head tissue."/>
                    <pic:cNvPicPr>
                      <a:picLocks noChangeAspect="1" noChangeArrowheads="1"/>
                    </pic:cNvPicPr>
                  </pic:nvPicPr>
                  <pic:blipFill>
                    <a:blip r:embed="rId12"/>
                    <a:stretch>
                      <a:fillRect/>
                    </a:stretch>
                  </pic:blipFill>
                  <pic:spPr bwMode="auto">
                    <a:xfrm>
                      <a:off x="0" y="0"/>
                      <a:ext cx="5943600" cy="2973070"/>
                    </a:xfrm>
                    <a:prstGeom prst="rect">
                      <a:avLst/>
                    </a:prstGeom>
                  </pic:spPr>
                </pic:pic>
              </a:graphicData>
            </a:graphic>
          </wp:inline>
        </w:drawing>
      </w:r>
      <w:bookmarkEnd w:id="75"/>
    </w:p>
    <w:p w14:paraId="4ED7F400" w14:textId="77777777" w:rsidR="00DE32BA" w:rsidRDefault="009F1508">
      <w:pPr>
        <w:pStyle w:val="ImageCaption"/>
      </w:pPr>
      <w:r>
        <w:t>Figure 5: Differential expression after selection. (A) Volcano plots showing differential gene expression between flies adapted to the high sugar versus control selection regime, after controlling for the plastic effects related to each diet. Each point corresponds to one gene. Y-axis shows the negative log10 transformed p-value of the differential expression, and x-axis shows the log2 transformed fold change. The two panels correspond to expression in body and head tissue. (B) Fraction of SNPs under positive selection in the high sugar selection regime that coincide with a differentially expressed gene (y-axis), at different p-values for the selection signature (x-axis). Black lines show the observed fraction, and boxplots show the empirical null distributions obtained from permutations. The two panels correspond to expression in body and head tissue.</w:t>
      </w:r>
      <w:bookmarkEnd w:id="71"/>
    </w:p>
    <w:p w14:paraId="4DB87526" w14:textId="77777777" w:rsidR="00DE32BA" w:rsidRDefault="009F1508">
      <w:pPr>
        <w:pStyle w:val="Heading2"/>
        <w:rPr>
          <w:rFonts w:hint="eastAsia"/>
        </w:rPr>
      </w:pPr>
      <w:bookmarkStart w:id="76" w:name="epistasis-across-selected-loci"/>
      <w:r>
        <w:t>Epistasis across selected loci</w:t>
      </w:r>
    </w:p>
    <w:p w14:paraId="387301C8" w14:textId="77777777" w:rsidR="00DE32BA" w:rsidRDefault="009F1508">
      <w:pPr>
        <w:pStyle w:val="FirstParagraph"/>
      </w:pPr>
      <w:r>
        <w:t>Whether epistatic interactions contribute to long-term selection response is a contentious topic, but there are several possible mechanisms through which epistasis could play a role in polygenic response. For example, diminishing returns epistasis, where the rise in frequency of one allele decreases the fitness of alleles at other loci, which has been empirically observed (</w:t>
      </w:r>
      <w:proofErr w:type="spellStart"/>
      <w:r>
        <w:fldChar w:fldCharType="begin"/>
      </w:r>
      <w:r>
        <w:instrText>HYPERLINK \l "ref-Kryazhimskiy2014-fn" \h</w:instrText>
      </w:r>
      <w:r>
        <w:fldChar w:fldCharType="separate"/>
      </w:r>
      <w:r>
        <w:rPr>
          <w:rStyle w:val="Hyperlink"/>
        </w:rPr>
        <w:t>Kryazhimskiy</w:t>
      </w:r>
      <w:proofErr w:type="spellEnd"/>
      <w:r>
        <w:rPr>
          <w:rStyle w:val="Hyperlink"/>
        </w:rPr>
        <w:t xml:space="preserve"> et al., 2014</w:t>
      </w:r>
      <w:r>
        <w:rPr>
          <w:rStyle w:val="Hyperlink"/>
        </w:rPr>
        <w:fldChar w:fldCharType="end"/>
      </w:r>
      <w:r>
        <w:t>), is implicit in stabilizing selection models describing population movement towards an optimum (</w:t>
      </w:r>
      <w:hyperlink w:anchor="ref-Chevin2008-gx">
        <w:r>
          <w:rPr>
            <w:rStyle w:val="Hyperlink"/>
          </w:rPr>
          <w:t>Chevin &amp; Hospital, 2008</w:t>
        </w:r>
      </w:hyperlink>
      <w:r>
        <w:t xml:space="preserve">; </w:t>
      </w:r>
      <w:hyperlink w:anchor="ref-Hollinger2019-kc">
        <w:proofErr w:type="spellStart"/>
        <w:r>
          <w:rPr>
            <w:rStyle w:val="Hyperlink"/>
          </w:rPr>
          <w:t>Höllinger</w:t>
        </w:r>
        <w:proofErr w:type="spellEnd"/>
        <w:r>
          <w:rPr>
            <w:rStyle w:val="Hyperlink"/>
          </w:rPr>
          <w:t xml:space="preserve"> et al., 2019</w:t>
        </w:r>
      </w:hyperlink>
      <w:r>
        <w:t xml:space="preserve">; </w:t>
      </w:r>
      <w:hyperlink w:anchor="ref-Jain2015-fj">
        <w:r>
          <w:rPr>
            <w:rStyle w:val="Hyperlink"/>
          </w:rPr>
          <w:t>Jain &amp; Stephan, 2015</w:t>
        </w:r>
      </w:hyperlink>
      <w:r>
        <w:t>). The access to allele frequency time-series and haplotype information allows us to look for two different signatures of epistatic contributions to the observed polygenic selection response. In the presence of epistasis for fitness, the trajectory of a given allele during the course of selection is not independent of the trajectories of alleles at other loci. Rather, the expected trajectory is a function of the trajectories of all other alleles that it interacts with (</w:t>
      </w:r>
      <w:proofErr w:type="spellStart"/>
      <w:r>
        <w:fldChar w:fldCharType="begin"/>
      </w:r>
      <w:r>
        <w:instrText>HYPERLINK \l "ref-Paixao2016-gf" \h</w:instrText>
      </w:r>
      <w:r>
        <w:fldChar w:fldCharType="separate"/>
      </w:r>
      <w:r>
        <w:rPr>
          <w:rStyle w:val="Hyperlink"/>
        </w:rPr>
        <w:t>Paixão</w:t>
      </w:r>
      <w:proofErr w:type="spellEnd"/>
      <w:r>
        <w:rPr>
          <w:rStyle w:val="Hyperlink"/>
        </w:rPr>
        <w:t xml:space="preserve"> &amp; Barton, 2016</w:t>
      </w:r>
      <w:r>
        <w:rPr>
          <w:rStyle w:val="Hyperlink"/>
        </w:rPr>
        <w:fldChar w:fldCharType="end"/>
      </w:r>
      <w:r>
        <w:t>). This should result in two observable patterns: 1) a correlation between the allele frequencies at interacting loci, as changes in allele frequency at one locus is accompanied by corresponding changes at the interacting locus; 2) gametic disequilibrium in adapted populations, the selective removal of unfavorable allelic combinations should result in deviations from Mendelian proportions at unlinked sites (</w:t>
      </w:r>
      <w:hyperlink w:anchor="ref-Corbett-Detig2013-nf">
        <w:r>
          <w:rPr>
            <w:rStyle w:val="Hyperlink"/>
          </w:rPr>
          <w:t>Corbett-</w:t>
        </w:r>
        <w:proofErr w:type="spellStart"/>
        <w:r>
          <w:rPr>
            <w:rStyle w:val="Hyperlink"/>
          </w:rPr>
          <w:t>Detig</w:t>
        </w:r>
        <w:proofErr w:type="spellEnd"/>
        <w:r>
          <w:rPr>
            <w:rStyle w:val="Hyperlink"/>
          </w:rPr>
          <w:t xml:space="preserve"> et al., 2013</w:t>
        </w:r>
      </w:hyperlink>
      <w:r>
        <w:t>).</w:t>
      </w:r>
    </w:p>
    <w:p w14:paraId="2F181A5E" w14:textId="3D76A954" w:rsidR="00DE32BA" w:rsidRDefault="009F1508">
      <w:pPr>
        <w:pStyle w:val="BodyText"/>
      </w:pPr>
      <w:r>
        <w:t xml:space="preserve">To explore the expected genomic footprint of selection under fitness epistasis versus strict additivity in the current experiment, we performed a series of Wright-Fisher based simulations using the </w:t>
      </w:r>
      <w:proofErr w:type="spellStart"/>
      <w:r>
        <w:t>SLiM</w:t>
      </w:r>
      <w:proofErr w:type="spellEnd"/>
      <w:r>
        <w:t xml:space="preserve"> modeling framework (</w:t>
      </w:r>
      <w:hyperlink w:anchor="ref-Haller2019-md">
        <w:r>
          <w:rPr>
            <w:rStyle w:val="Hyperlink"/>
          </w:rPr>
          <w:t>Haller &amp; Messer, 2019</w:t>
        </w:r>
      </w:hyperlink>
      <w:r>
        <w:t>). The simulations were set up to mimic the relevant aspects of the experiment, starting by creating neutral populations with about 3k segregating SNPs in mutation-drift equilibrium distributed along two unlinked chromosomes. Using these starting populations, we sample</w:t>
      </w:r>
      <w:ins w:id="77" w:author="Andrew Clark" w:date="2023-01-02T14:33:00Z">
        <w:r w:rsidR="004A5A6E">
          <w:t>d</w:t>
        </w:r>
      </w:ins>
      <w:r>
        <w:t xml:space="preserve"> 1000 </w:t>
      </w:r>
      <w:del w:id="78" w:author="Andrew Clark" w:date="2023-01-02T14:33:00Z">
        <w:r w:rsidDel="004A5A6E">
          <w:delText xml:space="preserve">of the </w:delText>
        </w:r>
      </w:del>
      <w:r>
        <w:t xml:space="preserve">segregating mutations </w:t>
      </w:r>
      <w:ins w:id="79" w:author="Andrew Clark" w:date="2023-01-02T14:33:00Z">
        <w:r w:rsidR="004A5A6E">
          <w:t xml:space="preserve">considered </w:t>
        </w:r>
      </w:ins>
      <w:r>
        <w:t>to be QTLs contributing to fitness. We then simulate</w:t>
      </w:r>
      <w:ins w:id="80" w:author="Andrew Clark" w:date="2023-01-02T14:33:00Z">
        <w:r w:rsidR="004A5A6E">
          <w:t>d</w:t>
        </w:r>
      </w:ins>
      <w:r>
        <w:t xml:space="preserve"> two scenarios: (1) an additive scenario, where the value of the trait is only given by these additive QTLs, and (2) an epistatic scenario, where, in addition to the additive effects, we sample</w:t>
      </w:r>
      <w:ins w:id="81" w:author="Andrew Clark" w:date="2023-01-02T14:34:00Z">
        <w:r w:rsidR="004A5A6E">
          <w:t>d</w:t>
        </w:r>
      </w:ins>
      <w:r>
        <w:t xml:space="preserve"> 200 pairs of QTLs (one member of the pair in each chromosome) to have an epistatic effect. After 100 generations of selection, we quantified both gametic disequilibrium and correlated changes in allele frequency. This was done for the same pairs of QTLs in both simulations, with the only difference being the presence of the epistatic interaction in one scenario. The gametic disequilibrium between unlinked loci was substantially higher in the presence of epistasis, as opposed to selection acting on a purely additive genetic architecture. Likewise, the correlation between allele frequency trajectory of QTL pairs in different chromosomes is only different from zero in the epistatic scenario (fig. 6).</w:t>
      </w:r>
    </w:p>
    <w:p w14:paraId="4AB85147" w14:textId="0C4AD309" w:rsidR="00DE32BA" w:rsidRDefault="009F1508">
      <w:pPr>
        <w:pStyle w:val="BodyText"/>
      </w:pPr>
      <w:r>
        <w:t>Next, we looked for the same kind of genomic footprint in our empirical data. For this analysis, we focused on a set of SNPs under strong selection unique to the high sugar regime, indicated by a time-by-regime p &lt; 8×10</w:t>
      </w:r>
      <w:r>
        <w:rPr>
          <w:vertAlign w:val="superscript"/>
        </w:rPr>
        <w:t>-12</w:t>
      </w:r>
      <w:r>
        <w:t>, and for which we had high enough coverage to confidently genotype a large number of individual flies, giving us a set of 1.3K SNPs. Having estimated the correlations in allele frequencies between these SNPs in the high sugar regime, the resulting SNP× SNP correlation matrix gives a picture of the SNPs that move in unison through time in all replicate populations, and the ones that do not (fig. 6 A, lower triangle). Secondly, the SNP</w:t>
      </w:r>
      <w:ins w:id="82" w:author="Andrew Clark" w:date="2023-01-02T14:34:00Z">
        <w:r w:rsidR="004A5A6E">
          <w:t xml:space="preserve"> </w:t>
        </w:r>
      </w:ins>
      <w:r>
        <w:t xml:space="preserve">× SNP gametic disequilibrium matrix shows which SNP pairs display </w:t>
      </w:r>
      <w:commentRangeStart w:id="83"/>
      <w:r>
        <w:t xml:space="preserve">deviations from Mendelian proportions </w:t>
      </w:r>
      <w:commentRangeEnd w:id="83"/>
      <w:r w:rsidR="00A90DCA">
        <w:rPr>
          <w:rStyle w:val="CommentReference"/>
        </w:rPr>
        <w:commentReference w:id="83"/>
      </w:r>
      <w:r>
        <w:t>in the populations exposed to the high sugar selection regime (fig. 6 A, upper triangle).</w:t>
      </w:r>
    </w:p>
    <w:p w14:paraId="1C12F56D" w14:textId="77777777" w:rsidR="00DE32BA" w:rsidRDefault="009F1508">
      <w:pPr>
        <w:pStyle w:val="BodyText"/>
      </w:pPr>
      <w:r>
        <w:t xml:space="preserve">Both allele frequency correlations and gametic disequilibrium were substantial between SNPs that are physically linked, as expected (fig. 6 A, elements near the diagonal). However, we also observe numerous examples of correlations between physically distant SNPs, showing that their allele frequencies change in a similar manner during the course of selection. This could be due to epistasis, but it could also be a consequence of similar but independent selection pressures acting on the two SNPs. However, we also identified multiple </w:t>
      </w:r>
      <w:commentRangeStart w:id="84"/>
      <w:r>
        <w:t>cases of gametic disequilibrium between physically distant SNPs, indicative of epistatic selection. Comparing gametic disequilibrium in the high sugar populations to the control populations, for the SNPs showing a signature of positive selection unique to the high sugar regime, we observed a small but highly significant negative correlation (</w:t>
      </w:r>
      <w:proofErr w:type="spellStart"/>
      <w:r>
        <w:t>cor</w:t>
      </w:r>
      <w:proofErr w:type="spellEnd"/>
      <w:r>
        <w:t xml:space="preserve"> = -0.06, p &lt; 10</w:t>
      </w:r>
      <w:r>
        <w:rPr>
          <w:vertAlign w:val="superscript"/>
        </w:rPr>
        <w:t>-16</w:t>
      </w:r>
      <w:r>
        <w:t>). This indicates that SNP pairs in gametic disequilibrium in one selection regime tend to segregate independently in the other. However, when doing the same comparison for the SNPs that display a similar signature of selection in both treatments, presumably due to lab environment adaptation, we observed a positive correlation (</w:t>
      </w:r>
      <w:proofErr w:type="spellStart"/>
      <w:r>
        <w:t>cor</w:t>
      </w:r>
      <w:proofErr w:type="spellEnd"/>
      <w:r>
        <w:t xml:space="preserve"> = 0.14, p &lt; 10</w:t>
      </w:r>
      <w:r>
        <w:rPr>
          <w:vertAlign w:val="superscript"/>
        </w:rPr>
        <w:t>-16</w:t>
      </w:r>
      <w:r>
        <w:t>). Taken together, this suggests that the observed gametic disequilibrium between physically distant SNPs is caused by epistatic selection, where allelic combinations that are under selection in the high sugar regime tend to be neutral in the control regime, leading to gametic disequilibrium in the high sugar populations but not the controls. On the other hand, allelic combinations that are conducive to fitness in both regimes are selected in a similar manner in all populations, creating a similar footprint of gametic disequilibrium in both high sugar and control populations.</w:t>
      </w:r>
      <w:commentRangeEnd w:id="84"/>
      <w:r w:rsidR="00A90DCA">
        <w:rPr>
          <w:rStyle w:val="CommentReference"/>
        </w:rPr>
        <w:commentReference w:id="84"/>
      </w:r>
    </w:p>
    <w:p w14:paraId="1E5E07E7" w14:textId="7B8F7674" w:rsidR="00DE32BA" w:rsidRDefault="009F1508">
      <w:pPr>
        <w:pStyle w:val="BodyText"/>
      </w:pPr>
      <w:r>
        <w:t>We identified in total 1413 SNP pairs where the two SNPs were located on different chromosomes, and displayed both gametic disequilibrium (chi-square test, p &lt; 5.7×10</w:t>
      </w:r>
      <w:r>
        <w:rPr>
          <w:vertAlign w:val="superscript"/>
        </w:rPr>
        <w:t>-8</w:t>
      </w:r>
      <w:r>
        <w:t xml:space="preserve">) and correlated allele frequencies (correlation test, p &lt; 0.001), in the populations exposed to the high sugar selection regime. To exclude the possibility that the observed gametic disequilibrium was due to population structure rather than epistasis, we also looked for evidence of gametic disequilibrium within each replicate population. Compared to jointly analyzing all replicate populations from the same selection regime, this analysis has lower power due to smaller sample size. Since, by design, no population structure exists within each replicate population, it </w:t>
      </w:r>
      <w:del w:id="85" w:author="Andrew Clark" w:date="2023-01-02T14:39:00Z">
        <w:r w:rsidDel="00A90DCA">
          <w:delText>can not</w:delText>
        </w:r>
      </w:del>
      <w:ins w:id="86" w:author="Andrew Clark" w:date="2023-01-02T14:39:00Z">
        <w:r w:rsidR="00A90DCA">
          <w:t>cannot</w:t>
        </w:r>
      </w:ins>
      <w:r>
        <w:t xml:space="preserve"> be the cause of gametic disequilibrium. Keeping only signals supported by multiple linked SNPs at “both ends”, and where at least two SNP pair gametic disequilibrium replicated within the replicate populations, we identify 11 pairwise epistatic selection signatures, each supported by between 5 and 63 SNP pairs (fig. 6 C).</w:t>
      </w:r>
    </w:p>
    <w:p w14:paraId="1861F054" w14:textId="77777777" w:rsidR="00DE32BA" w:rsidRDefault="009F1508">
      <w:pPr>
        <w:pStyle w:val="CaptionedFigure"/>
      </w:pPr>
      <w:bookmarkStart w:id="87" w:name="fig%3Aepistasis"/>
      <w:r>
        <w:rPr>
          <w:noProof/>
        </w:rPr>
        <w:drawing>
          <wp:inline distT="0" distB="0" distL="0" distR="0" wp14:anchorId="2F428A53" wp14:editId="26C15836">
            <wp:extent cx="5943600" cy="4403725"/>
            <wp:effectExtent l="0" t="0" r="0" b="0"/>
            <wp:docPr id="6" name="Image6" descr="Figure 6: Signatures of epistasis in simulations and experiment. (A) Top panel shows negative log10 transformed p-values (y-axis) from the regression analysis of allele frequency over time. The p-values correspond to the time-by-selection regime interaction coefficient in the model. SNP positions are scaled for visualization. Bottom panel shows a heatmap of pairwise SNP analyses performed in the populations exposed to the high sugar selection regime. Negative log10 transformed p-values of the gametic disequilibrium, given by a chi-square test, are shown above the diagonal. Negative log10 transformed p-values of the correlation in allele frequencies over time are shown below the diagonal. (B) Comparison of gametic disequilibrium in the simulations, across additive and epistatic scenarios (C) Locus pairs showing both genotype ratio distortions (chi-square test, p &lt; 5.7×10-8) and correlated allele frequencies (correlation test, p &lt; 0.001). The outer circle represents the chromosome arms, and each link represents a locus pair. Colors correspond to our LD clumping procedure, where links with the same color involve the same locus at one end, supported by multiple locally linked SN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 descr="Figure 6: Signatures of epistasis in simulations and experiment. (A) Top panel shows negative log10 transformed p-values (y-axis) from the regression analysis of allele frequency over time. The p-values correspond to the time-by-selection regime interaction coefficient in the model. SNP positions are scaled for visualization. Bottom panel shows a heatmap of pairwise SNP analyses performed in the populations exposed to the high sugar selection regime. Negative log10 transformed p-values of the gametic disequilibrium, given by a chi-square test, are shown above the diagonal. Negative log10 transformed p-values of the correlation in allele frequencies over time are shown below the diagonal. (B) Comparison of gametic disequilibrium in the simulations, across additive and epistatic scenarios (C) Locus pairs showing both genotype ratio distortions (chi-square test, p &lt; 5.7×10-8) and correlated allele frequencies (correlation test, p &lt; 0.001). The outer circle represents the chromosome arms, and each link represents a locus pair. Colors correspond to our LD clumping procedure, where links with the same color involve the same locus at one end, supported by multiple locally linked SNPs"/>
                    <pic:cNvPicPr>
                      <a:picLocks noChangeAspect="1" noChangeArrowheads="1"/>
                    </pic:cNvPicPr>
                  </pic:nvPicPr>
                  <pic:blipFill>
                    <a:blip r:embed="rId13"/>
                    <a:stretch>
                      <a:fillRect/>
                    </a:stretch>
                  </pic:blipFill>
                  <pic:spPr bwMode="auto">
                    <a:xfrm>
                      <a:off x="0" y="0"/>
                      <a:ext cx="5943600" cy="4403725"/>
                    </a:xfrm>
                    <a:prstGeom prst="rect">
                      <a:avLst/>
                    </a:prstGeom>
                  </pic:spPr>
                </pic:pic>
              </a:graphicData>
            </a:graphic>
          </wp:inline>
        </w:drawing>
      </w:r>
      <w:bookmarkEnd w:id="87"/>
    </w:p>
    <w:p w14:paraId="004D7DF7" w14:textId="70EF9070" w:rsidR="00DE32BA" w:rsidRDefault="009F1508">
      <w:pPr>
        <w:pStyle w:val="ImageCaption"/>
      </w:pPr>
      <w:r>
        <w:t xml:space="preserve">Figure 6: Signatures of epistasis in simulations and experiment. (A) Top panel shows negative log10 </w:t>
      </w:r>
      <w:del w:id="88" w:author="Andrew Clark" w:date="2023-01-02T14:39:00Z">
        <w:r w:rsidDel="00A90DCA">
          <w:delText xml:space="preserve">transformed </w:delText>
        </w:r>
      </w:del>
      <w:r>
        <w:t xml:space="preserve">p-values (y-axis) from the regression analysis of allele frequency over time. The p-values correspond to the time-by-selection regime interaction coefficient in the model. SNP positions are scaled for visualization. Bottom panel shows a heatmap of pairwise SNP analyses performed in the populations exposed to the high sugar selection regime. Negative log10 transformed p-values of the gametic disequilibrium, given by a chi-square test, are shown above the diagonal. Negative log10 </w:t>
      </w:r>
      <w:del w:id="89" w:author="Andrew Clark" w:date="2023-01-02T14:39:00Z">
        <w:r w:rsidDel="00A90DCA">
          <w:delText xml:space="preserve">transformed </w:delText>
        </w:r>
      </w:del>
      <w:r>
        <w:t>p-values of the correlation in allele frequencies over time are shown below the diagonal. (B) Comparison of gametic disequilibrium in the simulations, across additive and epistatic scenarios (C) Locus pairs showing both genotype ratio distortions (chi-square test, p &lt; 5.7×10</w:t>
      </w:r>
      <w:r>
        <w:rPr>
          <w:vertAlign w:val="superscript"/>
        </w:rPr>
        <w:t>-8</w:t>
      </w:r>
      <w:r>
        <w:t>) and correlated allele frequencies (correlation test, p &lt; 0.001). The outer circle represents the chromosome arms, and each link represents a locus pair. Colors correspond to our LD clumping procedure, where links with the same color involve the same locus at one end, supported by multiple locally linked SNPs</w:t>
      </w:r>
      <w:bookmarkEnd w:id="22"/>
      <w:bookmarkEnd w:id="76"/>
    </w:p>
    <w:p w14:paraId="37E63018" w14:textId="77777777" w:rsidR="00DE32BA" w:rsidRDefault="009F1508">
      <w:pPr>
        <w:pStyle w:val="Heading1"/>
        <w:rPr>
          <w:rFonts w:hint="eastAsia"/>
        </w:rPr>
      </w:pPr>
      <w:r>
        <w:t>Discussion</w:t>
      </w:r>
    </w:p>
    <w:p w14:paraId="14CFC783" w14:textId="7FA91E4F" w:rsidR="00DE32BA" w:rsidRDefault="009F1508">
      <w:pPr>
        <w:pStyle w:val="FirstParagraph"/>
      </w:pPr>
      <w:r>
        <w:t xml:space="preserve">Here, we track the allele frequency </w:t>
      </w:r>
      <w:del w:id="90" w:author="Andrew Clark" w:date="2023-01-02T14:40:00Z">
        <w:r w:rsidDel="00A90DCA">
          <w:delText xml:space="preserve">trajectory </w:delText>
        </w:r>
      </w:del>
      <w:ins w:id="91" w:author="Andrew Clark" w:date="2023-01-02T14:40:00Z">
        <w:r w:rsidR="00A90DCA">
          <w:t>trajector</w:t>
        </w:r>
        <w:r w:rsidR="00A90DCA">
          <w:t>ies</w:t>
        </w:r>
        <w:r w:rsidR="00A90DCA">
          <w:t xml:space="preserve"> </w:t>
        </w:r>
      </w:ins>
      <w:r>
        <w:t xml:space="preserve">of several million SNPs in replicate populations of </w:t>
      </w:r>
      <w:r>
        <w:rPr>
          <w:i/>
          <w:iCs/>
        </w:rPr>
        <w:t>D. melanogaster</w:t>
      </w:r>
      <w:r>
        <w:t xml:space="preserve"> exposed to </w:t>
      </w:r>
      <w:del w:id="92" w:author="Andrew Clark" w:date="2023-01-02T14:41:00Z">
        <w:r w:rsidDel="00A90DCA">
          <w:delText>a new and</w:delText>
        </w:r>
      </w:del>
      <w:ins w:id="93" w:author="Andrew Clark" w:date="2023-01-02T14:41:00Z">
        <w:r w:rsidR="00A90DCA">
          <w:t>either a control diet or a</w:t>
        </w:r>
      </w:ins>
      <w:r>
        <w:t xml:space="preserve"> stressful </w:t>
      </w:r>
      <w:del w:id="94" w:author="Andrew Clark" w:date="2023-01-02T14:41:00Z">
        <w:r w:rsidDel="00A90DCA">
          <w:delText xml:space="preserve">environment in the form a </w:delText>
        </w:r>
      </w:del>
      <w:r>
        <w:t xml:space="preserve">high sugar diet. </w:t>
      </w:r>
      <w:ins w:id="95" w:author="Andrew Clark" w:date="2023-01-02T14:43:00Z">
        <w:r w:rsidR="00A90DCA">
          <w:t>Principal component analysis of the SNP allele frequencies in these population samples revealed a striking pattern</w:t>
        </w:r>
      </w:ins>
      <w:ins w:id="96" w:author="Andrew Clark" w:date="2023-01-02T14:44:00Z">
        <w:r w:rsidR="00A90DCA">
          <w:t xml:space="preserve">: PC1 corresponded with generation time for both treatments, whereas PC2 cleanly separated the control from the high sugar diet populations.  </w:t>
        </w:r>
      </w:ins>
      <w:r>
        <w:t xml:space="preserve">By </w:t>
      </w:r>
      <w:del w:id="97" w:author="Andrew Clark" w:date="2023-01-02T14:42:00Z">
        <w:r w:rsidDel="00A90DCA">
          <w:delText xml:space="preserve">comparing </w:delText>
        </w:r>
      </w:del>
      <w:ins w:id="98" w:author="Andrew Clark" w:date="2023-01-02T14:42:00Z">
        <w:r w:rsidR="00A90DCA">
          <w:t xml:space="preserve">applying a regression model </w:t>
        </w:r>
      </w:ins>
      <w:ins w:id="99" w:author="Andrew Clark" w:date="2023-01-02T14:43:00Z">
        <w:r w:rsidR="00A90DCA">
          <w:t>to</w:t>
        </w:r>
      </w:ins>
      <w:ins w:id="100" w:author="Andrew Clark" w:date="2023-01-02T14:42:00Z">
        <w:r w:rsidR="00A90DCA">
          <w:t xml:space="preserve"> </w:t>
        </w:r>
      </w:ins>
      <w:r>
        <w:t xml:space="preserve">the allele frequency </w:t>
      </w:r>
      <w:del w:id="101" w:author="Andrew Clark" w:date="2023-01-02T14:41:00Z">
        <w:r w:rsidDel="00A90DCA">
          <w:delText>time series</w:delText>
        </w:r>
      </w:del>
      <w:ins w:id="102" w:author="Andrew Clark" w:date="2023-01-02T14:41:00Z">
        <w:r w:rsidR="00A90DCA">
          <w:t>trajectories</w:t>
        </w:r>
      </w:ins>
      <w:r>
        <w:t xml:space="preserve"> between control and selected populations, we </w:t>
      </w:r>
      <w:del w:id="103" w:author="Andrew Clark" w:date="2023-01-02T14:41:00Z">
        <w:r w:rsidDel="00A90DCA">
          <w:delText xml:space="preserve">are able to </w:delText>
        </w:r>
      </w:del>
      <w:r>
        <w:t>detect</w:t>
      </w:r>
      <w:ins w:id="104" w:author="Andrew Clark" w:date="2023-01-02T14:41:00Z">
        <w:r w:rsidR="00A90DCA">
          <w:t>ed</w:t>
        </w:r>
      </w:ins>
      <w:r>
        <w:t xml:space="preserve"> a large number of SNPs whose allele frequency change</w:t>
      </w:r>
      <w:ins w:id="105" w:author="Andrew Clark" w:date="2023-01-02T14:41:00Z">
        <w:r w:rsidR="00A90DCA">
          <w:t>d</w:t>
        </w:r>
      </w:ins>
      <w:r>
        <w:t xml:space="preserve"> in a consistent fashion in the selected populations and not in the control population, </w:t>
      </w:r>
      <w:del w:id="106" w:author="Andrew Clark" w:date="2023-01-02T14:41:00Z">
        <w:r w:rsidDel="00A90DCA">
          <w:delText xml:space="preserve">which </w:delText>
        </w:r>
      </w:del>
      <w:r>
        <w:t>suggest</w:t>
      </w:r>
      <w:ins w:id="107" w:author="Andrew Clark" w:date="2023-01-02T14:42:00Z">
        <w:r w:rsidR="00A90DCA">
          <w:t>ing</w:t>
        </w:r>
      </w:ins>
      <w:r>
        <w:t xml:space="preserve"> that the exposure to high sugar </w:t>
      </w:r>
      <w:del w:id="108" w:author="Andrew Clark" w:date="2023-01-02T14:42:00Z">
        <w:r w:rsidDel="00A90DCA">
          <w:delText>is driving this</w:delText>
        </w:r>
      </w:del>
      <w:ins w:id="109" w:author="Andrew Clark" w:date="2023-01-02T14:42:00Z">
        <w:r w:rsidR="00A90DCA">
          <w:t>drove the</w:t>
        </w:r>
      </w:ins>
      <w:r>
        <w:t xml:space="preserve"> consistent response. </w:t>
      </w:r>
      <w:del w:id="110" w:author="Andrew Clark" w:date="2023-01-02T14:45:00Z">
        <w:r w:rsidDel="00D649EA">
          <w:delText>Indeed, the correlation across allele frequency change is enough to cluster control and selected populations using a PCA.</w:delText>
        </w:r>
      </w:del>
      <w:ins w:id="111" w:author="Andrew Clark" w:date="2023-01-02T14:45:00Z">
        <w:r w:rsidR="00D649EA">
          <w:t xml:space="preserve"> </w:t>
        </w:r>
      </w:ins>
      <w:r>
        <w:t xml:space="preserve"> Surprisingly, the lab environment, shared between control and selected populations, appears to be a stronger source of selection than the exposure to high sugar. The subtle changes in allele frequency and the extremely large number of SNPs that show signatures of selection are suggestive of a massively polygenic selection response. This polygenic response appears to be grounded in regulatory changes, given that differentially expressed genes in the populations exposed to high sugar are enriched for SNPs under selection. We also look for signatures of interactions between selected loci, and find strong evidence for fitness epistasis, in the form of gametic disequilibrium between physically unlinked loci and correlations between allele frequency trajectory of these same loci.</w:t>
      </w:r>
    </w:p>
    <w:p w14:paraId="0225B6B3" w14:textId="07949B18" w:rsidR="00DE32BA" w:rsidRDefault="009F1508">
      <w:pPr>
        <w:pStyle w:val="BodyText"/>
      </w:pPr>
      <w:r>
        <w:t>Highly polygenic genetic architectures have had a recent renaissance in the complex traits literature (</w:t>
      </w:r>
      <w:hyperlink w:anchor="ref-Boyle2017-re">
        <w:r>
          <w:rPr>
            <w:rStyle w:val="Hyperlink"/>
          </w:rPr>
          <w:t>Boyle et al., 2017</w:t>
        </w:r>
      </w:hyperlink>
      <w:r>
        <w:t xml:space="preserve">; </w:t>
      </w:r>
      <w:hyperlink w:anchor="ref-Rockman2012-lz">
        <w:r>
          <w:rPr>
            <w:rStyle w:val="Hyperlink"/>
          </w:rPr>
          <w:t>Rockman, 2012</w:t>
        </w:r>
      </w:hyperlink>
      <w:r>
        <w:t>). Progressively more powerful genome</w:t>
      </w:r>
      <w:ins w:id="112" w:author="Andrew Clark" w:date="2023-01-02T14:46:00Z">
        <w:r w:rsidR="00D649EA">
          <w:t>-</w:t>
        </w:r>
      </w:ins>
      <w:del w:id="113" w:author="Andrew Clark" w:date="2023-01-02T14:45:00Z">
        <w:r w:rsidDel="00D649EA">
          <w:delText xml:space="preserve"> wise </w:delText>
        </w:r>
      </w:del>
      <w:ins w:id="114" w:author="Andrew Clark" w:date="2023-01-02T14:45:00Z">
        <w:r w:rsidR="00D649EA">
          <w:t>wi</w:t>
        </w:r>
        <w:r w:rsidR="00D649EA">
          <w:t>d</w:t>
        </w:r>
        <w:r w:rsidR="00D649EA">
          <w:t xml:space="preserve">e </w:t>
        </w:r>
      </w:ins>
      <w:r>
        <w:t>association studies (</w:t>
      </w:r>
      <w:proofErr w:type="spellStart"/>
      <w:r>
        <w:fldChar w:fldCharType="begin"/>
      </w:r>
      <w:r>
        <w:instrText>HYPERLINK \l "ref-Yengo2022-cf" \h</w:instrText>
      </w:r>
      <w:r>
        <w:fldChar w:fldCharType="separate"/>
      </w:r>
      <w:r>
        <w:rPr>
          <w:rStyle w:val="Hyperlink"/>
        </w:rPr>
        <w:t>Yengo</w:t>
      </w:r>
      <w:proofErr w:type="spellEnd"/>
      <w:r>
        <w:rPr>
          <w:rStyle w:val="Hyperlink"/>
        </w:rPr>
        <w:t xml:space="preserve"> et al., 2022</w:t>
      </w:r>
      <w:r>
        <w:rPr>
          <w:rStyle w:val="Hyperlink"/>
        </w:rPr>
        <w:fldChar w:fldCharType="end"/>
      </w:r>
      <w:r>
        <w:t>), evidence from E&amp;R experiment</w:t>
      </w:r>
      <w:ins w:id="115" w:author="Andrew Clark" w:date="2023-01-02T14:46:00Z">
        <w:r w:rsidR="00D649EA">
          <w:t>s</w:t>
        </w:r>
      </w:ins>
      <w:r>
        <w:t xml:space="preserve"> (</w:t>
      </w:r>
      <w:hyperlink w:anchor="ref-Burny2021-wp">
        <w:r>
          <w:rPr>
            <w:rStyle w:val="Hyperlink"/>
          </w:rPr>
          <w:t>Burny et al., 2021</w:t>
        </w:r>
      </w:hyperlink>
      <w:r>
        <w:t>) and gene-regulatory networks (</w:t>
      </w:r>
      <w:proofErr w:type="spellStart"/>
      <w:r>
        <w:fldChar w:fldCharType="begin"/>
      </w:r>
      <w:r>
        <w:instrText>HYPERLINK \l "ref-Vosa2021-bb" \h</w:instrText>
      </w:r>
      <w:r>
        <w:fldChar w:fldCharType="separate"/>
      </w:r>
      <w:r>
        <w:rPr>
          <w:rStyle w:val="Hyperlink"/>
        </w:rPr>
        <w:t>Võsa</w:t>
      </w:r>
      <w:proofErr w:type="spellEnd"/>
      <w:r>
        <w:rPr>
          <w:rStyle w:val="Hyperlink"/>
        </w:rPr>
        <w:t xml:space="preserve"> et al., 2021</w:t>
      </w:r>
      <w:r>
        <w:rPr>
          <w:rStyle w:val="Hyperlink"/>
        </w:rPr>
        <w:fldChar w:fldCharType="end"/>
      </w:r>
      <w:r>
        <w:t xml:space="preserve">) have revealed a rich set of loci and genes implicated in determining the phenotypic variation of quantitative traits. Our results </w:t>
      </w:r>
      <w:del w:id="116" w:author="Andrew Clark" w:date="2023-01-02T14:46:00Z">
        <w:r w:rsidDel="00D649EA">
          <w:delText>largely confirm</w:delText>
        </w:r>
      </w:del>
      <w:ins w:id="117" w:author="Andrew Clark" w:date="2023-01-02T14:46:00Z">
        <w:r w:rsidR="00D649EA">
          <w:t>are consistent with</w:t>
        </w:r>
      </w:ins>
      <w:r>
        <w:t xml:space="preserve"> this trend, and our uniquely powerful design uncovers signatures of selection spanning a significant fraction of the genome. This widespread response is undoubtedly related to the strong stress caused by the high sugar diet, as we expect several phenotypes at different levels of organization to be involved in the response to selection. While we do not have access to the phenotypes under selection, we are able to probe these putative differences by analyzing differential gene expression. Selected lines show hundreds of DE genes, and these are indeed enriched for selected SNPs, suggestive of a link between </w:t>
      </w:r>
      <w:proofErr w:type="spellStart"/>
      <w:r>
        <w:t>eQTL</w:t>
      </w:r>
      <w:proofErr w:type="spellEnd"/>
      <w:r>
        <w:t xml:space="preserve"> variation and the response to selection.</w:t>
      </w:r>
    </w:p>
    <w:p w14:paraId="7BDE96CA" w14:textId="2E5E26D0" w:rsidR="00DE32BA" w:rsidRDefault="009F1508">
      <w:pPr>
        <w:pStyle w:val="BodyText"/>
      </w:pPr>
      <w:r>
        <w:t>One of the possible signatures of polygenic response is having different sets of alleles responding in different replica</w:t>
      </w:r>
      <w:ins w:id="118" w:author="Andrew Clark" w:date="2023-01-02T14:48:00Z">
        <w:r w:rsidR="00D649EA">
          <w:t>te</w:t>
        </w:r>
      </w:ins>
      <w:r>
        <w:t>s (</w:t>
      </w:r>
      <w:proofErr w:type="spellStart"/>
      <w:r>
        <w:fldChar w:fldCharType="begin"/>
      </w:r>
      <w:r>
        <w:instrText>HYPERLINK \l "ref-Barghi2020-ie" \h</w:instrText>
      </w:r>
      <w:r>
        <w:fldChar w:fldCharType="separate"/>
      </w:r>
      <w:r>
        <w:rPr>
          <w:rStyle w:val="Hyperlink"/>
        </w:rPr>
        <w:t>Barghi</w:t>
      </w:r>
      <w:proofErr w:type="spellEnd"/>
      <w:r>
        <w:rPr>
          <w:rStyle w:val="Hyperlink"/>
        </w:rPr>
        <w:t xml:space="preserve"> et al., 2020</w:t>
      </w:r>
      <w:r>
        <w:rPr>
          <w:rStyle w:val="Hyperlink"/>
        </w:rPr>
        <w:fldChar w:fldCharType="end"/>
      </w:r>
      <w:r>
        <w:t>). This would obscure any signal of correlation in allele frequency change across all exp</w:t>
      </w:r>
      <w:bookmarkStart w:id="119" w:name="_GoBack"/>
      <w:bookmarkEnd w:id="119"/>
      <w:r>
        <w:t>eriments, as each replica</w:t>
      </w:r>
      <w:ins w:id="120" w:author="Andrew Clark" w:date="2023-01-02T14:48:00Z">
        <w:r w:rsidR="00D649EA">
          <w:t>te</w:t>
        </w:r>
      </w:ins>
      <w:r>
        <w:t xml:space="preserve"> could have </w:t>
      </w:r>
      <w:del w:id="121" w:author="Andrew Clark" w:date="2023-01-02T14:48:00Z">
        <w:r w:rsidDel="00D649EA">
          <w:delText xml:space="preserve">their </w:delText>
        </w:r>
      </w:del>
      <w:ins w:id="122" w:author="Andrew Clark" w:date="2023-01-02T14:48:00Z">
        <w:r w:rsidR="00D649EA">
          <w:t>its</w:t>
        </w:r>
        <w:r w:rsidR="00D649EA">
          <w:t xml:space="preserve"> </w:t>
        </w:r>
      </w:ins>
      <w:r>
        <w:t>particular combination of alleles being involved in the response to selection. On the contrary, we find that a large number of selected SNPs respond consistently across replica</w:t>
      </w:r>
      <w:ins w:id="123" w:author="Andrew Clark" w:date="2023-01-02T14:48:00Z">
        <w:r w:rsidR="00D649EA">
          <w:t>te</w:t>
        </w:r>
      </w:ins>
      <w:r>
        <w:t>s. This could be convergent selection, in that these are indeed the largest effect QTLs for the (unobserved) traits that are under selection and therefore their allele frequency change is consistent across replicas. Alternatively, one known consequence of epistatic interactions is that the possible responses to a particular selective pressure become dependent on the genetic background, such that the genes that do respond to selection become more predictable (</w:t>
      </w:r>
      <w:hyperlink w:anchor="ref-Bank2022-cb">
        <w:r>
          <w:rPr>
            <w:rStyle w:val="Hyperlink"/>
          </w:rPr>
          <w:t>Bank, 2022</w:t>
        </w:r>
      </w:hyperlink>
      <w:r>
        <w:t xml:space="preserve">; </w:t>
      </w:r>
      <w:hyperlink w:anchor="ref-Das2020-xp">
        <w:r>
          <w:rPr>
            <w:rStyle w:val="Hyperlink"/>
          </w:rPr>
          <w:t>Das et al., 2020</w:t>
        </w:r>
      </w:hyperlink>
      <w:r>
        <w:t xml:space="preserve">; </w:t>
      </w:r>
      <w:hyperlink w:anchor="ref-Kryazhimskiy2014-fn">
        <w:proofErr w:type="spellStart"/>
        <w:r>
          <w:rPr>
            <w:rStyle w:val="Hyperlink"/>
          </w:rPr>
          <w:t>Kryazhimskiy</w:t>
        </w:r>
        <w:proofErr w:type="spellEnd"/>
        <w:r>
          <w:rPr>
            <w:rStyle w:val="Hyperlink"/>
          </w:rPr>
          <w:t xml:space="preserve"> et al., 2014</w:t>
        </w:r>
      </w:hyperlink>
      <w:r>
        <w:t>). This would lead to higher similarity across replica</w:t>
      </w:r>
      <w:ins w:id="124" w:author="Andrew Clark" w:date="2023-01-02T14:48:00Z">
        <w:r w:rsidR="00D649EA">
          <w:t>te</w:t>
        </w:r>
      </w:ins>
      <w:r>
        <w:t xml:space="preserve">s and a stronger signal in the allele frequency correlations. </w:t>
      </w:r>
      <w:commentRangeStart w:id="125"/>
      <w:r>
        <w:t>While hard to quantify this effect in our data, the epistatic signal we find could be evidence that gene interactions are contributing to the similarity in allele frequency changes across replica</w:t>
      </w:r>
      <w:ins w:id="126" w:author="Andrew Clark" w:date="2023-01-02T14:50:00Z">
        <w:r w:rsidR="00D649EA">
          <w:t>te</w:t>
        </w:r>
      </w:ins>
      <w:r>
        <w:t>s</w:t>
      </w:r>
      <w:commentRangeEnd w:id="125"/>
      <w:r w:rsidR="00D649EA">
        <w:rPr>
          <w:rStyle w:val="CommentReference"/>
        </w:rPr>
        <w:commentReference w:id="125"/>
      </w:r>
      <w:r>
        <w:t>.</w:t>
      </w:r>
    </w:p>
    <w:p w14:paraId="254BB235" w14:textId="77777777" w:rsidR="00DE32BA" w:rsidRDefault="009F1508">
      <w:pPr>
        <w:pStyle w:val="Heading3"/>
        <w:rPr>
          <w:rFonts w:hint="eastAsia"/>
        </w:rPr>
      </w:pPr>
      <w:commentRangeStart w:id="127"/>
      <w:r>
        <w:t>Draft discussion themes</w:t>
      </w:r>
      <w:commentRangeEnd w:id="127"/>
      <w:r w:rsidR="00D649EA">
        <w:rPr>
          <w:rStyle w:val="CommentReference"/>
          <w:rFonts w:eastAsiaTheme="minorHAnsi" w:cstheme="minorBidi"/>
          <w:b w:val="0"/>
          <w:bCs w:val="0"/>
        </w:rPr>
        <w:commentReference w:id="127"/>
      </w:r>
    </w:p>
    <w:p w14:paraId="6400582B" w14:textId="77777777" w:rsidR="00DE32BA" w:rsidRDefault="009F1508">
      <w:pPr>
        <w:numPr>
          <w:ilvl w:val="0"/>
          <w:numId w:val="6"/>
        </w:numPr>
      </w:pPr>
      <w:r>
        <w:t>GO enrichment in differentially expressed genes identifies several terms associated with metabolism and behavior, consistent with their involvement the response to selection.</w:t>
      </w:r>
    </w:p>
    <w:p w14:paraId="7C435D4F" w14:textId="77777777" w:rsidR="00DE32BA" w:rsidRDefault="009F1508">
      <w:pPr>
        <w:numPr>
          <w:ilvl w:val="0"/>
          <w:numId w:val="1"/>
        </w:numPr>
      </w:pPr>
      <w:bookmarkStart w:id="128" w:name="discussion"/>
      <w:bookmarkStart w:id="129" w:name="draft-discussion-themes"/>
      <w:r>
        <w:t xml:space="preserve">Sugar metabolism regulation in the brain and in the fat body. We observer DE in both tissues, but enrichment for selected SNPs is more </w:t>
      </w:r>
      <w:proofErr w:type="spellStart"/>
      <w:r>
        <w:t>proeminent</w:t>
      </w:r>
      <w:proofErr w:type="spellEnd"/>
      <w:r>
        <w:t xml:space="preserve"> in the head.</w:t>
      </w:r>
      <w:bookmarkEnd w:id="128"/>
      <w:bookmarkEnd w:id="129"/>
    </w:p>
    <w:p w14:paraId="3F5F8AEC" w14:textId="77777777" w:rsidR="00DE32BA" w:rsidRDefault="009F1508">
      <w:pPr>
        <w:pStyle w:val="Heading1"/>
        <w:rPr>
          <w:rFonts w:hint="eastAsia"/>
        </w:rPr>
      </w:pPr>
      <w:bookmarkStart w:id="130" w:name="methods"/>
      <w:r>
        <w:t>Methods</w:t>
      </w:r>
    </w:p>
    <w:p w14:paraId="4F6156E0" w14:textId="77777777" w:rsidR="00DE32BA" w:rsidRDefault="009F1508">
      <w:pPr>
        <w:pStyle w:val="Heading2"/>
        <w:rPr>
          <w:rFonts w:hint="eastAsia"/>
        </w:rPr>
      </w:pPr>
      <w:bookmarkStart w:id="131" w:name="mapping-population"/>
      <w:r>
        <w:t>Mapping Population</w:t>
      </w:r>
    </w:p>
    <w:p w14:paraId="644EB2BA" w14:textId="77777777" w:rsidR="00DE32BA" w:rsidRDefault="009F1508">
      <w:pPr>
        <w:pStyle w:val="FirstParagraph"/>
      </w:pPr>
      <w:r>
        <w:t xml:space="preserve">To allow the detection of allelic effects that would be hidden in natural populations due to low frequency, we created a synthetic outbred mapping population. To create this population, we selected 16 inbred lines from the Netherlands population from the </w:t>
      </w:r>
      <w:r>
        <w:rPr>
          <w:smallCaps/>
        </w:rPr>
        <w:t>Global Diversity Lines</w:t>
      </w:r>
      <w:r>
        <w:t xml:space="preserve"> (</w:t>
      </w:r>
      <w:hyperlink w:anchor="ref-Grenier2015-ie">
        <w:r>
          <w:rPr>
            <w:rStyle w:val="Hyperlink"/>
          </w:rPr>
          <w:t>Grenier et al., 2015</w:t>
        </w:r>
      </w:hyperlink>
      <w:r>
        <w:t>). The lines were selected based upon their low frequency of inversion to reduce the suppression of recombination associated with inversions (</w:t>
      </w:r>
      <w:proofErr w:type="spellStart"/>
      <w:r>
        <w:fldChar w:fldCharType="begin"/>
      </w:r>
      <w:r>
        <w:instrText>HYPERLINK \l "ref-Barghi2019-fh" \h</w:instrText>
      </w:r>
      <w:r>
        <w:fldChar w:fldCharType="separate"/>
      </w:r>
      <w:r>
        <w:rPr>
          <w:rStyle w:val="Hyperlink"/>
        </w:rPr>
        <w:t>Barghi</w:t>
      </w:r>
      <w:proofErr w:type="spellEnd"/>
      <w:r>
        <w:rPr>
          <w:rStyle w:val="Hyperlink"/>
        </w:rPr>
        <w:t xml:space="preserve"> &amp; Schlötterer, 2019</w:t>
      </w:r>
      <w:r>
        <w:rPr>
          <w:rStyle w:val="Hyperlink"/>
        </w:rPr>
        <w:fldChar w:fldCharType="end"/>
      </w:r>
      <w:r>
        <w:t>). To establish the population from these lines, we performed a round-robin cross on the initial lines (1 -&gt; 2 , 2 -&gt; 3 , …, 16 -&gt; 1 ) and subsequently performed a round-robin cross on the F1s to ensure parental representation and that no chromosome was lost. The resulting F2 individuals were placed in large cages and allowed to recombine freely for more than 50 generations. This design increases the allele frequency of rare variants by replicating and randomizing throughout the population.</w:t>
      </w:r>
      <w:bookmarkEnd w:id="131"/>
    </w:p>
    <w:p w14:paraId="3A2B843B" w14:textId="77777777" w:rsidR="00DE32BA" w:rsidRDefault="009F1508">
      <w:pPr>
        <w:pStyle w:val="Heading2"/>
        <w:rPr>
          <w:rFonts w:hint="eastAsia"/>
        </w:rPr>
      </w:pPr>
      <w:bookmarkStart w:id="132" w:name="selection-regime"/>
      <w:r>
        <w:t>Selection Regime</w:t>
      </w:r>
    </w:p>
    <w:p w14:paraId="327C8C2C" w14:textId="1997D5CF" w:rsidR="00DE32BA" w:rsidRDefault="009F1508">
      <w:pPr>
        <w:pStyle w:val="FirstParagraph"/>
      </w:pPr>
      <w:r>
        <w:t>We performed a laboratory natural selection experiment (</w:t>
      </w:r>
      <w:hyperlink w:anchor="ref-Fuller2005-wn">
        <w:r>
          <w:rPr>
            <w:rStyle w:val="Hyperlink"/>
          </w:rPr>
          <w:t>Fuller et al., 2005</w:t>
        </w:r>
      </w:hyperlink>
      <w:r>
        <w:t>) on high-sugar diets without selecting for any phenotype. High-sugar diets are known to have high fitness costs (</w:t>
      </w:r>
      <w:hyperlink w:anchor="ref-Musselman2011-zq">
        <w:r>
          <w:rPr>
            <w:rStyle w:val="Hyperlink"/>
          </w:rPr>
          <w:t>Musselman et al., 2011</w:t>
        </w:r>
      </w:hyperlink>
      <w:r>
        <w:t xml:space="preserve">; </w:t>
      </w:r>
      <w:hyperlink w:anchor="ref-Na2013-wq">
        <w:r>
          <w:rPr>
            <w:rStyle w:val="Hyperlink"/>
          </w:rPr>
          <w:t>Na et al., 2013</w:t>
        </w:r>
      </w:hyperlink>
      <w:r>
        <w:t xml:space="preserve">; </w:t>
      </w:r>
      <w:hyperlink w:anchor="ref-Pallares2020-qa">
        <w:proofErr w:type="spellStart"/>
        <w:r>
          <w:rPr>
            <w:rStyle w:val="Hyperlink"/>
          </w:rPr>
          <w:t>Pallares</w:t>
        </w:r>
        <w:proofErr w:type="spellEnd"/>
        <w:r>
          <w:rPr>
            <w:rStyle w:val="Hyperlink"/>
          </w:rPr>
          <w:t>, Lea, et al., 2020</w:t>
        </w:r>
      </w:hyperlink>
      <w:r>
        <w:t xml:space="preserve">) and by allowing our populations to directly evolve </w:t>
      </w:r>
      <w:del w:id="133" w:author="Andrew Clark" w:date="2023-01-02T13:53:00Z">
        <w:r w:rsidDel="00A26A27">
          <w:delText>on this</w:delText>
        </w:r>
      </w:del>
      <w:ins w:id="134" w:author="Andrew Clark" w:date="2023-01-02T13:53:00Z">
        <w:r w:rsidR="00A26A27">
          <w:t>under this physiological stress</w:t>
        </w:r>
      </w:ins>
      <w:r>
        <w:t>, we explore the adaptation to this deleterious effect. To do this, we subdivided our mapping population into 6 replicate populations, 3 of which were placed on a standard medi</w:t>
      </w:r>
      <w:ins w:id="135" w:author="Andrew Clark" w:date="2023-01-02T13:53:00Z">
        <w:r w:rsidR="00A26A27">
          <w:t>um</w:t>
        </w:r>
      </w:ins>
      <w:del w:id="136" w:author="Andrew Clark" w:date="2023-01-02T13:53:00Z">
        <w:r w:rsidDel="00A26A27">
          <w:delText>a</w:delText>
        </w:r>
      </w:del>
      <w:r>
        <w:t xml:space="preserve"> and 3 of which were placed on high-sugar medi</w:t>
      </w:r>
      <w:ins w:id="137" w:author="Andrew Clark" w:date="2023-01-02T13:53:00Z">
        <w:r w:rsidR="00A26A27">
          <w:t>um</w:t>
        </w:r>
      </w:ins>
      <w:del w:id="138" w:author="Andrew Clark" w:date="2023-01-02T13:53:00Z">
        <w:r w:rsidDel="00A26A27">
          <w:delText>a</w:delText>
        </w:r>
      </w:del>
      <w:r>
        <w:t>. The standard medi</w:t>
      </w:r>
      <w:ins w:id="139" w:author="Andrew Clark" w:date="2023-01-02T13:53:00Z">
        <w:r w:rsidR="00A26A27">
          <w:t>um</w:t>
        </w:r>
      </w:ins>
      <w:del w:id="140" w:author="Andrew Clark" w:date="2023-01-02T13:53:00Z">
        <w:r w:rsidDel="00A26A27">
          <w:delText>a</w:delText>
        </w:r>
      </w:del>
      <w:r>
        <w:t xml:space="preserve"> consists of 8% glucose, 8% yeast, 1.2% agar, 0.04% phosphoric acid, and 0.4% propionic acid. High-sugar medi</w:t>
      </w:r>
      <w:ins w:id="141" w:author="Andrew Clark" w:date="2023-01-02T13:54:00Z">
        <w:r w:rsidR="00A26A27">
          <w:t>um</w:t>
        </w:r>
      </w:ins>
      <w:del w:id="142" w:author="Andrew Clark" w:date="2023-01-02T13:54:00Z">
        <w:r w:rsidDel="00A26A27">
          <w:delText>a</w:delText>
        </w:r>
      </w:del>
      <w:r>
        <w:t xml:space="preserve"> follows the same recipe as standard media with the addition of 12% glucose resulting in a total of 20% glucose. Each population is placed in a population cage (</w:t>
      </w:r>
      <w:proofErr w:type="spellStart"/>
      <w:r>
        <w:t>BugDorm</w:t>
      </w:r>
      <w:proofErr w:type="spellEnd"/>
      <w:r>
        <w:t xml:space="preserve"> #4F3030) and maintained at ~5000 individuals for ~120 generations. Each generation was seeded from an egg lay, on </w:t>
      </w:r>
      <w:ins w:id="143" w:author="Andrew Clark" w:date="2023-01-02T13:55:00Z">
        <w:r w:rsidR="00304E2A">
          <w:t xml:space="preserve">ten </w:t>
        </w:r>
      </w:ins>
      <w:del w:id="144" w:author="Andrew Clark" w:date="2023-01-02T13:55:00Z">
        <w:r w:rsidDel="00304E2A">
          <w:delText xml:space="preserve">fresh </w:delText>
        </w:r>
      </w:del>
      <w:ins w:id="145" w:author="Andrew Clark" w:date="2023-01-02T13:55:00Z">
        <w:r w:rsidR="00304E2A">
          <w:t xml:space="preserve"> xx ml plastic </w:t>
        </w:r>
      </w:ins>
      <w:r>
        <w:t xml:space="preserve">bottles </w:t>
      </w:r>
      <w:del w:id="146" w:author="Andrew Clark" w:date="2023-01-02T13:55:00Z">
        <w:r w:rsidDel="00304E2A">
          <w:delText>of the</w:delText>
        </w:r>
      </w:del>
      <w:ins w:id="147" w:author="Andrew Clark" w:date="2023-01-02T13:55:00Z">
        <w:r w:rsidR="00304E2A">
          <w:t>with xx ml of the</w:t>
        </w:r>
      </w:ins>
      <w:r>
        <w:t xml:space="preserve"> respective diet, at 5-6 days post-</w:t>
      </w:r>
      <w:proofErr w:type="spellStart"/>
      <w:r>
        <w:t>eclosion</w:t>
      </w:r>
      <w:proofErr w:type="spellEnd"/>
      <w:r>
        <w:t xml:space="preserve">. After pupation but before </w:t>
      </w:r>
      <w:proofErr w:type="spellStart"/>
      <w:r>
        <w:t>eclosion</w:t>
      </w:r>
      <w:proofErr w:type="spellEnd"/>
      <w:r>
        <w:t xml:space="preserve">, bottles were </w:t>
      </w:r>
      <w:ins w:id="148" w:author="Andrew Clark" w:date="2023-01-02T13:56:00Z">
        <w:r w:rsidR="00304E2A">
          <w:t xml:space="preserve">cleared of adults, </w:t>
        </w:r>
      </w:ins>
      <w:r>
        <w:t>moved to new cages and opened. Following each egg lay, individuals were collected and stored at -80C for subsequent sequencing.</w:t>
      </w:r>
      <w:bookmarkEnd w:id="132"/>
    </w:p>
    <w:p w14:paraId="6F1A4B6C" w14:textId="77777777" w:rsidR="00DE32BA" w:rsidRDefault="009F1508">
      <w:pPr>
        <w:pStyle w:val="Heading2"/>
        <w:rPr>
          <w:rFonts w:hint="eastAsia"/>
        </w:rPr>
      </w:pPr>
      <w:bookmarkStart w:id="149" w:name="library-preparation-and-sequencing"/>
      <w:r>
        <w:t>Library preparation and sequencing</w:t>
      </w:r>
    </w:p>
    <w:p w14:paraId="5ECC6D76" w14:textId="1242F9DC" w:rsidR="00DE32BA" w:rsidRDefault="009F1508">
      <w:pPr>
        <w:pStyle w:val="FirstParagraph"/>
      </w:pPr>
      <w:r>
        <w:t>Flies from generation 1, 11, 25, and 100 were selected from each population for sequencing and plated in 96 well plates. One 2.8</w:t>
      </w:r>
      <w:ins w:id="150" w:author="Andrew Clark" w:date="2023-01-02T13:56:00Z">
        <w:r w:rsidR="00304E2A">
          <w:t xml:space="preserve"> </w:t>
        </w:r>
      </w:ins>
      <w:r>
        <w:t>mm stainless steel grinding bead (OPS diagnostics, #089-5000-11) and 100</w:t>
      </w:r>
      <w:ins w:id="151" w:author="Andrew Clark" w:date="2023-01-02T13:56:00Z">
        <w:r w:rsidR="00304E2A">
          <w:t xml:space="preserve"> </w:t>
        </w:r>
      </w:ins>
      <w:r>
        <w:t xml:space="preserve">µl of lysis buffer were added to each well. Flies were homogenized for 10 minutes at maximum speed in a </w:t>
      </w:r>
      <w:proofErr w:type="spellStart"/>
      <w:r>
        <w:t>Talboys</w:t>
      </w:r>
      <w:proofErr w:type="spellEnd"/>
      <w:r>
        <w:t xml:space="preserve"> High Throughput Homogenizer (#930145). The resulting lysate was moved to a new 96-well plate for DNA extraction, using a Multi-Well Plate Vacuum Manifold (Pall Life Sciences #5017) and </w:t>
      </w:r>
      <w:proofErr w:type="spellStart"/>
      <w:r>
        <w:t>Acroprep</w:t>
      </w:r>
      <w:proofErr w:type="spellEnd"/>
      <w:r>
        <w:t xml:space="preserve"> advance 1mL DNA binding plates (Pall Life Sciences #8132).</w:t>
      </w:r>
    </w:p>
    <w:p w14:paraId="63903230" w14:textId="2FB47F42" w:rsidR="00DE32BA" w:rsidRDefault="009F1508">
      <w:pPr>
        <w:pStyle w:val="BodyText"/>
      </w:pPr>
      <w:r>
        <w:t>Library prep was performed using a liquid handling robot (</w:t>
      </w:r>
      <w:proofErr w:type="spellStart"/>
      <w:r>
        <w:t>CyBio</w:t>
      </w:r>
      <w:proofErr w:type="spellEnd"/>
      <w:r>
        <w:t xml:space="preserve">® </w:t>
      </w:r>
      <w:proofErr w:type="spellStart"/>
      <w:r>
        <w:t>FeliX</w:t>
      </w:r>
      <w:proofErr w:type="spellEnd"/>
      <w:r>
        <w:t xml:space="preserve">, </w:t>
      </w:r>
      <w:proofErr w:type="spellStart"/>
      <w:r>
        <w:t>Analitik</w:t>
      </w:r>
      <w:proofErr w:type="spellEnd"/>
      <w:r>
        <w:t xml:space="preserve"> Jena) to ease the processing of many samples and reduce variability from manual handling of samples. The protocol broadly followed the strategy described in </w:t>
      </w:r>
      <w:proofErr w:type="spellStart"/>
      <w:r>
        <w:t>Picelli</w:t>
      </w:r>
      <w:proofErr w:type="spellEnd"/>
      <w:r>
        <w:t xml:space="preserve"> et al (</w:t>
      </w:r>
      <w:proofErr w:type="spellStart"/>
      <w:r>
        <w:fldChar w:fldCharType="begin"/>
      </w:r>
      <w:r>
        <w:instrText>HYPERLINK \l "ref-Picelli2014-ji" \h</w:instrText>
      </w:r>
      <w:r>
        <w:fldChar w:fldCharType="separate"/>
      </w:r>
      <w:r>
        <w:rPr>
          <w:rStyle w:val="Hyperlink"/>
        </w:rPr>
        <w:t>Picelli</w:t>
      </w:r>
      <w:proofErr w:type="spellEnd"/>
      <w:r>
        <w:rPr>
          <w:rStyle w:val="Hyperlink"/>
        </w:rPr>
        <w:t xml:space="preserve"> et al., 2014</w:t>
      </w:r>
      <w:r>
        <w:rPr>
          <w:rStyle w:val="Hyperlink"/>
        </w:rPr>
        <w:fldChar w:fldCharType="end"/>
      </w:r>
      <w:r>
        <w:t>). Specifically, we added 10</w:t>
      </w:r>
      <w:ins w:id="152" w:author="Andrew Clark" w:date="2023-01-02T13:57:00Z">
        <w:r w:rsidR="00304E2A">
          <w:t xml:space="preserve"> </w:t>
        </w:r>
      </w:ins>
      <w:r>
        <w:t>µl (100</w:t>
      </w:r>
      <w:ins w:id="153" w:author="Andrew Clark" w:date="2023-01-02T13:57:00Z">
        <w:r w:rsidR="00304E2A">
          <w:t xml:space="preserve"> </w:t>
        </w:r>
      </w:ins>
      <w:r>
        <w:t>µM) of forward oligo adapter A and 10</w:t>
      </w:r>
      <w:ins w:id="154" w:author="Andrew Clark" w:date="2023-01-02T13:57:00Z">
        <w:r w:rsidR="00304E2A">
          <w:t xml:space="preserve"> </w:t>
        </w:r>
      </w:ins>
      <w:r>
        <w:t>µl</w:t>
      </w:r>
      <w:ins w:id="155" w:author="Andrew Clark" w:date="2023-01-02T13:57:00Z">
        <w:r w:rsidR="00304E2A">
          <w:t xml:space="preserve"> </w:t>
        </w:r>
      </w:ins>
      <w:r>
        <w:t>(100</w:t>
      </w:r>
      <w:ins w:id="156" w:author="Andrew Clark" w:date="2023-01-02T13:57:00Z">
        <w:r w:rsidR="00304E2A">
          <w:t xml:space="preserve"> </w:t>
        </w:r>
      </w:ins>
      <w:r>
        <w:t>µM) of reverse oligo adapter (Tn5MERev) to 80</w:t>
      </w:r>
      <w:ins w:id="157" w:author="Andrew Clark" w:date="2023-01-02T13:57:00Z">
        <w:r w:rsidR="00304E2A">
          <w:t xml:space="preserve"> </w:t>
        </w:r>
      </w:ins>
      <w:r>
        <w:t>µl of reassociation buffer (10</w:t>
      </w:r>
      <w:ins w:id="158" w:author="Andrew Clark" w:date="2023-01-02T13:57:00Z">
        <w:r w:rsidR="00304E2A">
          <w:t xml:space="preserve"> </w:t>
        </w:r>
      </w:ins>
      <w:r>
        <w:t>mM Tris pH 8.0, 50</w:t>
      </w:r>
      <w:ins w:id="159" w:author="Andrew Clark" w:date="2023-01-02T13:57:00Z">
        <w:r w:rsidR="00304E2A">
          <w:t xml:space="preserve"> </w:t>
        </w:r>
      </w:ins>
      <w:r>
        <w:t>mM NaCl, 1</w:t>
      </w:r>
      <w:ins w:id="160" w:author="Andrew Clark" w:date="2023-01-02T13:57:00Z">
        <w:r w:rsidR="00304E2A">
          <w:t xml:space="preserve"> </w:t>
        </w:r>
      </w:ins>
      <w:r>
        <w:t>mM EDTA). Following this, we annealed in a thermocycler with the following program: 95°C for 10 minutes, 90°C for 1 minute, reduce the temperature by 1°C per cycle for 60 cycles, and then hold at 4°C. The process was repeated for oligo adapter B. To load the adapters onto Tn5, we mixed 5</w:t>
      </w:r>
      <w:ins w:id="161" w:author="Andrew Clark" w:date="2023-01-02T13:57:00Z">
        <w:r w:rsidR="00304E2A">
          <w:t xml:space="preserve"> </w:t>
        </w:r>
      </w:ins>
      <w:r>
        <w:t>µl of Tn5, 9</w:t>
      </w:r>
      <w:ins w:id="162" w:author="Andrew Clark" w:date="2023-01-02T13:57:00Z">
        <w:r w:rsidR="00304E2A">
          <w:t xml:space="preserve"> </w:t>
        </w:r>
      </w:ins>
      <w:r>
        <w:t>µl of pre-annealed adapter A, and 9</w:t>
      </w:r>
      <w:ins w:id="163" w:author="Andrew Clark" w:date="2023-01-02T13:57:00Z">
        <w:r w:rsidR="00304E2A">
          <w:t xml:space="preserve"> </w:t>
        </w:r>
      </w:ins>
      <w:r>
        <w:t xml:space="preserve">µl of pre-annealed adapter B then incubated this mixture in a thermocycler at 37°C for 30 minutes. The resulting pre-charged </w:t>
      </w:r>
      <w:del w:id="164" w:author="Andrew Clark" w:date="2023-01-02T13:57:00Z">
        <w:r w:rsidDel="00304E2A">
          <w:delText>t</w:delText>
        </w:r>
      </w:del>
      <w:ins w:id="165" w:author="Andrew Clark" w:date="2023-01-02T13:57:00Z">
        <w:r w:rsidR="00304E2A">
          <w:t>T</w:t>
        </w:r>
      </w:ins>
      <w:r>
        <w:t>n5 was the</w:t>
      </w:r>
      <w:ins w:id="166" w:author="Andrew Clark" w:date="2023-01-02T13:57:00Z">
        <w:r w:rsidR="00304E2A">
          <w:t>n</w:t>
        </w:r>
      </w:ins>
      <w:r>
        <w:t xml:space="preserve"> diluted with a 1:1 solution of reassociation buffer and glycerol to 1:1 reassociation </w:t>
      </w:r>
      <w:proofErr w:type="spellStart"/>
      <w:r>
        <w:t>buffer:glycerol</w:t>
      </w:r>
      <w:proofErr w:type="spellEnd"/>
      <w:r>
        <w:t xml:space="preserve"> to pre-charged Tn5.</w:t>
      </w:r>
      <w:bookmarkEnd w:id="149"/>
    </w:p>
    <w:p w14:paraId="2DE251FA" w14:textId="77777777" w:rsidR="00DE32BA" w:rsidRDefault="009F1508">
      <w:pPr>
        <w:pStyle w:val="Heading2"/>
        <w:rPr>
          <w:rFonts w:hint="eastAsia"/>
        </w:rPr>
      </w:pPr>
      <w:bookmarkStart w:id="167" w:name="Xd86fda0934733c427b903da53cc86f43b681085"/>
      <w:r>
        <w:t>Mapping of reads, SNP calling, and estimation of allele frequencies</w:t>
      </w:r>
    </w:p>
    <w:p w14:paraId="5E6FA4EE" w14:textId="77777777" w:rsidR="00DE32BA" w:rsidRDefault="009F1508">
      <w:pPr>
        <w:pStyle w:val="FirstParagraph"/>
      </w:pPr>
      <w:r w:rsidRPr="00304E2A">
        <w:rPr>
          <w:b/>
          <w:bCs/>
          <w:highlight w:val="yellow"/>
          <w:rPrChange w:id="168" w:author="Andrew Clark" w:date="2023-01-02T13:58:00Z">
            <w:rPr>
              <w:b/>
              <w:bCs/>
            </w:rPr>
          </w:rPrChange>
        </w:rPr>
        <w:t>TODO</w:t>
      </w:r>
      <w:r w:rsidRPr="00304E2A">
        <w:rPr>
          <w:highlight w:val="yellow"/>
          <w:rPrChange w:id="169" w:author="Andrew Clark" w:date="2023-01-02T13:58:00Z">
            <w:rPr/>
          </w:rPrChange>
        </w:rPr>
        <w:t>: https://github.com/Lufpa/DNAseq_pipeline</w:t>
      </w:r>
      <w:bookmarkEnd w:id="167"/>
    </w:p>
    <w:p w14:paraId="7C1738BE" w14:textId="77777777" w:rsidR="00DE32BA" w:rsidRDefault="009F1508">
      <w:pPr>
        <w:pStyle w:val="Heading2"/>
        <w:rPr>
          <w:rFonts w:hint="eastAsia"/>
        </w:rPr>
      </w:pPr>
      <w:r>
        <w:t>Inference of patterns of polygenic adaptation using PCA</w:t>
      </w:r>
    </w:p>
    <w:p w14:paraId="21E8BBA6" w14:textId="18DBBEE1" w:rsidR="00DE32BA" w:rsidRDefault="009F1508">
      <w:pPr>
        <w:pStyle w:val="FirstParagraph"/>
      </w:pPr>
      <w:bookmarkStart w:id="170" w:name="X93616e9c041c30517eaca57a4088a15780783d4"/>
      <w:r>
        <w:t>To explore the main drivers of genetic changes during the course of the experiment, we performed a principal component analysis of the genome wide allele frequencies. For this analysis, we first assembled a sample-by-SNP matrix P, containing the genome wide allele frequencies in all 24 population samples (4 time points x 2 treatments x 3 replicate populations). We then computed the principal components of this matrix</w:t>
      </w:r>
      <w:ins w:id="171" w:author="Andrew Clark" w:date="2023-01-02T13:59:00Z">
        <w:r w:rsidR="00304E2A">
          <w:t xml:space="preserve"> </w:t>
        </w:r>
      </w:ins>
      <w:ins w:id="172" w:author="Andrew Clark" w:date="2023-01-02T14:00:00Z">
        <w:r w:rsidR="00304E2A">
          <w:t xml:space="preserve">using the R package </w:t>
        </w:r>
        <w:proofErr w:type="spellStart"/>
        <w:r w:rsidR="00304E2A">
          <w:t>prcomp</w:t>
        </w:r>
        <w:proofErr w:type="spellEnd"/>
        <w:r w:rsidR="00304E2A">
          <w:t xml:space="preserve"> (or maybe </w:t>
        </w:r>
        <w:proofErr w:type="spellStart"/>
        <w:r w:rsidR="00304E2A">
          <w:t>princomp</w:t>
        </w:r>
        <w:proofErr w:type="spellEnd"/>
        <w:r w:rsidR="00304E2A">
          <w:t>, or PCA…)</w:t>
        </w:r>
      </w:ins>
      <w:r>
        <w:t>, allowing us to identify the main drivers of allele frequency changes in an unsupervised fashion.</w:t>
      </w:r>
      <w:bookmarkEnd w:id="170"/>
    </w:p>
    <w:p w14:paraId="7873950F" w14:textId="77777777" w:rsidR="00DE32BA" w:rsidRDefault="009F1508">
      <w:pPr>
        <w:pStyle w:val="Heading2"/>
        <w:rPr>
          <w:rFonts w:hint="eastAsia"/>
        </w:rPr>
      </w:pPr>
      <w:bookmarkStart w:id="173" w:name="Xab786ef016c69be8812fa0b23988e79de04cbb5"/>
      <w:r>
        <w:t>Inference of individual loci selection signatures</w:t>
      </w:r>
    </w:p>
    <w:p w14:paraId="052A64C7" w14:textId="77777777" w:rsidR="00DE32BA" w:rsidRDefault="009F1508">
      <w:pPr>
        <w:pStyle w:val="FirstParagraph"/>
      </w:pPr>
      <w:r>
        <w:t>To detect signals of positive selection, we fitted the following logistic regression model:</w:t>
      </w:r>
    </w:p>
    <w:p w14:paraId="4668D160" w14:textId="77777777" w:rsidR="00DE32BA" w:rsidRDefault="009F1508">
      <w:pPr>
        <w:pStyle w:val="BodyText"/>
        <w:jc w:val="center"/>
      </w:pPr>
      <m:oMathPara>
        <m:oMathParaPr>
          <m:jc m:val="center"/>
        </m:oMathParaPr>
        <m:oMath>
          <m:r>
            <w:rPr>
              <w:rFonts w:ascii="Cambria Math" w:hAnsi="Cambria Math"/>
            </w:rPr>
            <m:t>log</m:t>
          </m:r>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p</m:t>
                      </m:r>
                    </m:e>
                    <m:sub>
                      <m:r>
                        <w:rPr>
                          <w:rFonts w:ascii="Cambria Math" w:hAnsi="Cambria Math"/>
                        </w:rPr>
                        <m:t>i</m:t>
                      </m:r>
                    </m:sub>
                  </m:sSub>
                </m:num>
                <m:den>
                  <m:r>
                    <w:rPr>
                      <w:rFonts w:ascii="Cambria Math" w:hAnsi="Cambria Math"/>
                    </w:rPr>
                    <m:t>1-</m:t>
                  </m:r>
                  <m:sSub>
                    <m:sSubPr>
                      <m:ctrlPr>
                        <w:rPr>
                          <w:rFonts w:ascii="Cambria Math" w:hAnsi="Cambria Math"/>
                        </w:rPr>
                      </m:ctrlPr>
                    </m:sSubPr>
                    <m:e>
                      <m:r>
                        <w:rPr>
                          <w:rFonts w:ascii="Cambria Math" w:hAnsi="Cambria Math"/>
                        </w:rPr>
                        <m:t>p</m:t>
                      </m:r>
                    </m:e>
                    <m:sub>
                      <m:r>
                        <w:rPr>
                          <w:rFonts w:ascii="Cambria Math" w:hAnsi="Cambria Math"/>
                        </w:rPr>
                        <m:t>i</m:t>
                      </m:r>
                    </m:sub>
                  </m:sSub>
                </m:den>
              </m:f>
            </m:e>
          </m:d>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t</m:t>
              </m:r>
            </m:sub>
          </m:sSub>
          <m:sSub>
            <m:sSubPr>
              <m:ctrlPr>
                <w:rPr>
                  <w:rFonts w:ascii="Cambria Math" w:hAnsi="Cambria Math"/>
                </w:rPr>
              </m:ctrlPr>
            </m:sSubPr>
            <m:e>
              <m:r>
                <w:rPr>
                  <w:rFonts w:ascii="Cambria Math" w:hAnsi="Cambria Math"/>
                </w:rPr>
                <m:t>t</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HS</m:t>
              </m:r>
            </m:sub>
          </m:sSub>
          <m:sSub>
            <m:sSubPr>
              <m:ctrlPr>
                <w:rPr>
                  <w:rFonts w:ascii="Cambria Math" w:hAnsi="Cambria Math"/>
                </w:rPr>
              </m:ctrlPr>
            </m:sSubPr>
            <m:e>
              <m:r>
                <w:rPr>
                  <w:rFonts w:ascii="Cambria Math" w:hAnsi="Cambria Math"/>
                </w:rPr>
                <m:t>HS</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HS*t</m:t>
              </m:r>
            </m:sub>
          </m:sSub>
          <m:sSub>
            <m:sSubPr>
              <m:ctrlPr>
                <w:rPr>
                  <w:rFonts w:ascii="Cambria Math" w:hAnsi="Cambria Math"/>
                </w:rPr>
              </m:ctrlPr>
            </m:sSubPr>
            <m:e>
              <m:r>
                <w:rPr>
                  <w:rFonts w:ascii="Cambria Math" w:hAnsi="Cambria Math"/>
                </w:rPr>
                <m:t>t</m:t>
              </m:r>
            </m:e>
            <m:sub>
              <m:r>
                <w:rPr>
                  <w:rFonts w:ascii="Cambria Math" w:hAnsi="Cambria Math"/>
                </w:rPr>
                <m:t>i</m:t>
              </m:r>
            </m:sub>
          </m:sSub>
          <m:sSub>
            <m:sSubPr>
              <m:ctrlPr>
                <w:rPr>
                  <w:rFonts w:ascii="Cambria Math" w:hAnsi="Cambria Math"/>
                </w:rPr>
              </m:ctrlPr>
            </m:sSubPr>
            <m:e>
              <m:r>
                <w:rPr>
                  <w:rFonts w:ascii="Cambria Math" w:hAnsi="Cambria Math"/>
                </w:rPr>
                <m:t>HS</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i</m:t>
              </m:r>
            </m:sub>
          </m:sSub>
        </m:oMath>
      </m:oMathPara>
    </w:p>
    <w:p w14:paraId="3E353AB9" w14:textId="0A7E9272" w:rsidR="00DE32BA" w:rsidRDefault="009F1508">
      <w:pPr>
        <w:pStyle w:val="FirstParagraph"/>
      </w:pPr>
      <w:r>
        <w:t xml:space="preserve">where </w:t>
      </w:r>
      <m:oMath>
        <m:sSub>
          <m:sSubPr>
            <m:ctrlPr>
              <w:rPr>
                <w:rFonts w:ascii="Cambria Math" w:hAnsi="Cambria Math"/>
              </w:rPr>
            </m:ctrlPr>
          </m:sSubPr>
          <m:e>
            <m:r>
              <w:rPr>
                <w:rFonts w:ascii="Cambria Math" w:hAnsi="Cambria Math"/>
              </w:rPr>
              <m:t>p</m:t>
            </m:r>
          </m:e>
          <m:sub>
            <m:r>
              <w:rPr>
                <w:rFonts w:ascii="Cambria Math" w:hAnsi="Cambria Math"/>
              </w:rPr>
              <m:t>i</m:t>
            </m:r>
          </m:sub>
        </m:sSub>
      </m:oMath>
      <w:r>
        <w:t xml:space="preserve"> denotes the allele frequency at a given locus in a given population and time point; </w:t>
      </w:r>
      <m:oMath>
        <m:sSub>
          <m:sSubPr>
            <m:ctrlPr>
              <w:rPr>
                <w:rFonts w:ascii="Cambria Math" w:hAnsi="Cambria Math"/>
              </w:rPr>
            </m:ctrlPr>
          </m:sSubPr>
          <m:e>
            <m:r>
              <w:rPr>
                <w:rFonts w:ascii="Cambria Math" w:hAnsi="Cambria Math"/>
              </w:rPr>
              <m:t>t</m:t>
            </m:r>
          </m:e>
          <m:sub>
            <m:r>
              <w:rPr>
                <w:rFonts w:ascii="Cambria Math" w:hAnsi="Cambria Math"/>
              </w:rPr>
              <m:t>i</m:t>
            </m:r>
          </m:sub>
        </m:sSub>
      </m:oMath>
      <w:r>
        <w:t xml:space="preserve"> is a numerical variable corresponding to the 4 sampled time-points (generations 1, 11, 25, and 100 are numerically coded as {</w:t>
      </w:r>
      <w:commentRangeStart w:id="174"/>
      <w:r>
        <w:t>1, 2, 3, 4</w:t>
      </w:r>
      <w:commentRangeEnd w:id="174"/>
      <w:r w:rsidR="00304E2A">
        <w:rPr>
          <w:rStyle w:val="CommentReference"/>
        </w:rPr>
        <w:commentReference w:id="174"/>
      </w:r>
      <w:r>
        <w:t>}, and so the corresponding coefficient (</w:t>
      </w:r>
      <m:oMath>
        <m:sSub>
          <m:sSubPr>
            <m:ctrlPr>
              <w:rPr>
                <w:rFonts w:ascii="Cambria Math" w:hAnsi="Cambria Math"/>
              </w:rPr>
            </m:ctrlPr>
          </m:sSubPr>
          <m:e>
            <m:r>
              <w:rPr>
                <w:rFonts w:ascii="Cambria Math" w:hAnsi="Cambria Math"/>
              </w:rPr>
              <m:t>β</m:t>
            </m:r>
          </m:e>
          <m:sub>
            <m:r>
              <w:rPr>
                <w:rFonts w:ascii="Cambria Math" w:hAnsi="Cambria Math"/>
              </w:rPr>
              <m:t>t</m:t>
            </m:r>
          </m:sub>
        </m:sSub>
      </m:oMath>
      <w:r>
        <w:t xml:space="preserve">) measures the average allele frequency change across all time-points); </w:t>
      </w:r>
      <m:oMath>
        <m:r>
          <w:rPr>
            <w:rFonts w:ascii="Cambria Math" w:hAnsi="Cambria Math"/>
          </w:rPr>
          <m:t>H</m:t>
        </m:r>
        <m:sSub>
          <m:sSubPr>
            <m:ctrlPr>
              <w:rPr>
                <w:rFonts w:ascii="Cambria Math" w:hAnsi="Cambria Math"/>
              </w:rPr>
            </m:ctrlPr>
          </m:sSubPr>
          <m:e>
            <m:r>
              <w:rPr>
                <w:rFonts w:ascii="Cambria Math" w:hAnsi="Cambria Math"/>
              </w:rPr>
              <m:t>S</m:t>
            </m:r>
          </m:e>
          <m:sub>
            <m:r>
              <w:rPr>
                <w:rFonts w:ascii="Cambria Math" w:hAnsi="Cambria Math"/>
              </w:rPr>
              <m:t>i</m:t>
            </m:r>
          </m:sub>
        </m:sSub>
      </m:oMath>
      <w:r>
        <w:t xml:space="preserve"> is an indicator variable corresponding to the two treatments </w:t>
      </w:r>
      <m:oMath>
        <m:r>
          <w:rPr>
            <w:rFonts w:ascii="Cambria Math" w:hAnsi="Cambria Math"/>
          </w:rPr>
          <m:t>HS=1</m:t>
        </m:r>
      </m:oMath>
      <w:r>
        <w:t xml:space="preserve"> in high sugar (</w:t>
      </w:r>
      <w:proofErr w:type="spellStart"/>
      <w:r>
        <w:rPr>
          <w:smallCaps/>
        </w:rPr>
        <w:t>hs</w:t>
      </w:r>
      <w:proofErr w:type="spellEnd"/>
      <w:r>
        <w:t xml:space="preserve">) and </w:t>
      </w:r>
      <m:oMath>
        <m:r>
          <w:rPr>
            <w:rFonts w:ascii="Cambria Math" w:hAnsi="Cambria Math"/>
          </w:rPr>
          <m:t>HS=0</m:t>
        </m:r>
      </m:oMath>
      <w:r>
        <w:t xml:space="preserve"> in control (</w:t>
      </w:r>
      <w:r>
        <w:rPr>
          <w:smallCaps/>
        </w:rPr>
        <w:t>control</w:t>
      </w:r>
      <w:r>
        <w:t xml:space="preserve">)); </w:t>
      </w:r>
      <m:oMath>
        <m:sSub>
          <m:sSubPr>
            <m:ctrlPr>
              <w:rPr>
                <w:rFonts w:ascii="Cambria Math" w:hAnsi="Cambria Math"/>
              </w:rPr>
            </m:ctrlPr>
          </m:sSubPr>
          <m:e>
            <m:r>
              <w:rPr>
                <w:rFonts w:ascii="Cambria Math" w:hAnsi="Cambria Math"/>
              </w:rPr>
              <m:t>e</m:t>
            </m:r>
          </m:e>
          <m:sub>
            <m:r>
              <w:rPr>
                <w:rFonts w:ascii="Cambria Math" w:hAnsi="Cambria Math"/>
              </w:rPr>
              <m:t>i</m:t>
            </m:r>
          </m:sub>
        </m:sSub>
      </m:oMath>
      <w:r>
        <w:t xml:space="preserve"> is an error term. The </w:t>
      </w:r>
      <m:oMath>
        <m:r>
          <w:rPr>
            <w:rFonts w:ascii="Cambria Math" w:hAnsi="Cambria Math"/>
          </w:rPr>
          <m:t>β</m:t>
        </m:r>
      </m:oMath>
      <w:r>
        <w:t xml:space="preserve"> </w:t>
      </w:r>
      <w:del w:id="175" w:author="Andrew Clark" w:date="2023-01-02T14:02:00Z">
        <w:r w:rsidDel="00304E2A">
          <w:delText xml:space="preserve">variables </w:delText>
        </w:r>
      </w:del>
      <w:commentRangeStart w:id="176"/>
      <w:ins w:id="177" w:author="Andrew Clark" w:date="2023-01-02T14:02:00Z">
        <w:r w:rsidR="00304E2A">
          <w:t>parameters</w:t>
        </w:r>
        <w:commentRangeEnd w:id="176"/>
        <w:r w:rsidR="00304E2A">
          <w:rPr>
            <w:rStyle w:val="CommentReference"/>
          </w:rPr>
          <w:commentReference w:id="176"/>
        </w:r>
        <w:r w:rsidR="00304E2A">
          <w:t xml:space="preserve"> </w:t>
        </w:r>
      </w:ins>
      <w:r>
        <w:t xml:space="preserve">are the corresponding regression coefficients. This allowed us to model the allele frequency for every locus across the entire selection experiment in one joint statistical framework. We focus primarily on the interaction effect </w:t>
      </w:r>
      <m:oMath>
        <m:sSub>
          <m:sSubPr>
            <m:ctrlPr>
              <w:rPr>
                <w:rFonts w:ascii="Cambria Math" w:hAnsi="Cambria Math"/>
              </w:rPr>
            </m:ctrlPr>
          </m:sSubPr>
          <m:e>
            <m:r>
              <w:rPr>
                <w:rFonts w:ascii="Cambria Math" w:hAnsi="Cambria Math"/>
              </w:rPr>
              <m:t>β</m:t>
            </m:r>
          </m:e>
          <m:sub>
            <m:r>
              <w:rPr>
                <w:rFonts w:ascii="Cambria Math" w:hAnsi="Cambria Math"/>
              </w:rPr>
              <m:t>HS*t</m:t>
            </m:r>
          </m:sub>
        </m:sSub>
      </m:oMath>
      <w:r>
        <w:t>, which quantifies the degree to which the allele frequency trajectory in the control regime differs from the one in the high sugar regime.</w:t>
      </w:r>
    </w:p>
    <w:p w14:paraId="1B1AA5CC" w14:textId="77777777" w:rsidR="00DE32BA" w:rsidRDefault="009F1508">
      <w:pPr>
        <w:pStyle w:val="BodyText"/>
      </w:pPr>
      <w:r>
        <w:t xml:space="preserve">After fitting this model for all SNPs, we obtained estimates of the effect of time separately for the control and high sugar selection regimes. This was done using the </w:t>
      </w:r>
      <w:proofErr w:type="spellStart"/>
      <w:r>
        <w:rPr>
          <w:b/>
          <w:bCs/>
        </w:rPr>
        <w:t>emtrends</w:t>
      </w:r>
      <w:proofErr w:type="spellEnd"/>
      <w:r>
        <w:t xml:space="preserve"> function in the R package </w:t>
      </w:r>
      <w:proofErr w:type="spellStart"/>
      <w:r>
        <w:rPr>
          <w:i/>
          <w:iCs/>
        </w:rPr>
        <w:t>emmeans</w:t>
      </w:r>
      <w:proofErr w:type="spellEnd"/>
      <w:r>
        <w:t xml:space="preserve"> (</w:t>
      </w:r>
      <w:proofErr w:type="spellStart"/>
      <w:r>
        <w:fldChar w:fldCharType="begin"/>
      </w:r>
      <w:r>
        <w:instrText>HYPERLINK \l "ref-emmeans" \h</w:instrText>
      </w:r>
      <w:r>
        <w:fldChar w:fldCharType="separate"/>
      </w:r>
      <w:r>
        <w:rPr>
          <w:rStyle w:val="Hyperlink"/>
        </w:rPr>
        <w:t>Lenth</w:t>
      </w:r>
      <w:proofErr w:type="spellEnd"/>
      <w:r>
        <w:rPr>
          <w:rStyle w:val="Hyperlink"/>
        </w:rPr>
        <w:t>, 2022</w:t>
      </w:r>
      <w:r>
        <w:rPr>
          <w:rStyle w:val="Hyperlink"/>
        </w:rPr>
        <w:fldChar w:fldCharType="end"/>
      </w:r>
      <w:r>
        <w:t>). In order to exclude selection signatures that did not correspond to high sugar adaptation, we disregarded SNPs where the effect of time in the high sugar selection regime showed a p-value above 10</w:t>
      </w:r>
      <w:r>
        <w:rPr>
          <w:vertAlign w:val="superscript"/>
        </w:rPr>
        <w:t>-4</w:t>
      </w:r>
      <w:r>
        <w:t>.</w:t>
      </w:r>
      <w:bookmarkEnd w:id="173"/>
    </w:p>
    <w:p w14:paraId="68574DBC" w14:textId="77777777" w:rsidR="00DE32BA" w:rsidRDefault="009F1508">
      <w:pPr>
        <w:pStyle w:val="Heading2"/>
        <w:rPr>
          <w:rFonts w:hint="eastAsia"/>
        </w:rPr>
      </w:pPr>
      <w:r>
        <w:t>Individual level genotypes</w:t>
      </w:r>
    </w:p>
    <w:p w14:paraId="784E2233" w14:textId="77777777" w:rsidR="00DE32BA" w:rsidRDefault="009F1508">
      <w:pPr>
        <w:pStyle w:val="FirstParagraph"/>
      </w:pPr>
      <w:bookmarkStart w:id="178" w:name="individual-level-genotypes"/>
      <w:r>
        <w:t xml:space="preserve">To obtain individual-level genotypes rather than allele frequencies from our low coverage data at generation 100, we first filtered our SNP data more stringently. </w:t>
      </w:r>
      <w:commentRangeStart w:id="179"/>
      <w:r>
        <w:t>Having already applied the filter described above, we retained SNPs with called genotypes in more than 90% of the individuals, each genotype being called with a minimum depth of 3. We also excluded individuals with more than 50% missing genotypes.</w:t>
      </w:r>
      <w:commentRangeEnd w:id="179"/>
      <w:r w:rsidR="009A7920">
        <w:rPr>
          <w:rStyle w:val="CommentReference"/>
        </w:rPr>
        <w:commentReference w:id="179"/>
      </w:r>
      <w:r>
        <w:t xml:space="preserve"> This filtering was done separately for each chromosome, giving a set of 51K SNPs called in 412 individuals in the control populations, and 52K SNPs called in 439 individuals in the high sugar populations.</w:t>
      </w:r>
      <w:bookmarkEnd w:id="178"/>
    </w:p>
    <w:p w14:paraId="6882F6DC" w14:textId="77777777" w:rsidR="00DE32BA" w:rsidRDefault="009F1508">
      <w:pPr>
        <w:pStyle w:val="Heading2"/>
        <w:rPr>
          <w:rFonts w:hint="eastAsia"/>
        </w:rPr>
      </w:pPr>
      <w:bookmarkStart w:id="180" w:name="detecting-selective-sweeps"/>
      <w:r>
        <w:t>Detecting selective sweeps</w:t>
      </w:r>
    </w:p>
    <w:p w14:paraId="03454B57" w14:textId="77777777" w:rsidR="00DE32BA" w:rsidRDefault="009F1508">
      <w:pPr>
        <w:pStyle w:val="FirstParagraph"/>
      </w:pPr>
      <w:r>
        <w:t xml:space="preserve">To detect signatures of selective sweeps, we first used the software </w:t>
      </w:r>
      <w:commentRangeStart w:id="181"/>
      <w:proofErr w:type="spellStart"/>
      <w:r>
        <w:t>shapeit</w:t>
      </w:r>
      <w:proofErr w:type="spellEnd"/>
      <w:r>
        <w:t xml:space="preserve"> (</w:t>
      </w:r>
      <w:proofErr w:type="spellStart"/>
      <w:r>
        <w:fldChar w:fldCharType="begin"/>
      </w:r>
      <w:r>
        <w:instrText>HYPERLINK \l "ref-Delaneau2008-wq" \h</w:instrText>
      </w:r>
      <w:r>
        <w:fldChar w:fldCharType="separate"/>
      </w:r>
      <w:r>
        <w:rPr>
          <w:rStyle w:val="Hyperlink"/>
        </w:rPr>
        <w:t>Delaneau</w:t>
      </w:r>
      <w:proofErr w:type="spellEnd"/>
      <w:r>
        <w:rPr>
          <w:rStyle w:val="Hyperlink"/>
        </w:rPr>
        <w:t xml:space="preserve"> et al., 2008</w:t>
      </w:r>
      <w:r>
        <w:rPr>
          <w:rStyle w:val="Hyperlink"/>
        </w:rPr>
        <w:fldChar w:fldCharType="end"/>
      </w:r>
      <w:r>
        <w:t>) to phase the individual genotypes into haplotypes</w:t>
      </w:r>
      <w:commentRangeEnd w:id="181"/>
      <w:r w:rsidR="009A7920">
        <w:rPr>
          <w:rStyle w:val="CommentReference"/>
        </w:rPr>
        <w:commentReference w:id="181"/>
      </w:r>
      <w:r>
        <w:t>. The estimated haplotypes were then used to calculate the integrated Haplotype Score (</w:t>
      </w:r>
      <w:proofErr w:type="spellStart"/>
      <w:r>
        <w:t>iHS</w:t>
      </w:r>
      <w:proofErr w:type="spellEnd"/>
      <w:r>
        <w:t>) (</w:t>
      </w:r>
      <w:hyperlink w:anchor="ref-Voight2006-rr">
        <w:r>
          <w:rPr>
            <w:rStyle w:val="Hyperlink"/>
          </w:rPr>
          <w:t>Voight et al., 2006</w:t>
        </w:r>
      </w:hyperlink>
      <w:r>
        <w:t xml:space="preserve">). Briefly, </w:t>
      </w:r>
      <w:proofErr w:type="spellStart"/>
      <w:r>
        <w:t>iHS</w:t>
      </w:r>
      <w:proofErr w:type="spellEnd"/>
      <w:r>
        <w:t xml:space="preserve"> measures the length of haplotype homozygosity around a given allele, compared to its alternative allele. A recent selective sweep is expected to leave a genomic footprint of extended homozygosity around the selected allele, whereas selection on standing genetic variation and/or polygenic selection might not leave such a footprint (</w:t>
      </w:r>
      <w:hyperlink w:anchor="ref-Lynch1998-ql">
        <w:r>
          <w:rPr>
            <w:rStyle w:val="Hyperlink"/>
          </w:rPr>
          <w:t>Lynch &amp; Walsh, 1998</w:t>
        </w:r>
      </w:hyperlink>
      <w:r>
        <w:t xml:space="preserve">). </w:t>
      </w:r>
      <w:proofErr w:type="spellStart"/>
      <w:r>
        <w:t>iHS</w:t>
      </w:r>
      <w:proofErr w:type="spellEnd"/>
      <w:r>
        <w:t xml:space="preserve"> was calculated using the R-package </w:t>
      </w:r>
      <w:proofErr w:type="spellStart"/>
      <w:r>
        <w:t>rehh</w:t>
      </w:r>
      <w:proofErr w:type="spellEnd"/>
      <w:r>
        <w:t xml:space="preserve"> (</w:t>
      </w:r>
      <w:hyperlink w:anchor="ref-Gautier2012-yz">
        <w:r>
          <w:rPr>
            <w:rStyle w:val="Hyperlink"/>
          </w:rPr>
          <w:t>Gautier &amp; Vitalis, 2012</w:t>
        </w:r>
      </w:hyperlink>
      <w:r>
        <w:t>), and scores were standardized per allele frequency bin as described in Voight et al. (</w:t>
      </w:r>
      <w:hyperlink w:anchor="ref-Voight2006-rr">
        <w:r>
          <w:rPr>
            <w:rStyle w:val="Hyperlink"/>
          </w:rPr>
          <w:t>2006</w:t>
        </w:r>
      </w:hyperlink>
      <w:r>
        <w:t xml:space="preserve">). We calculated </w:t>
      </w:r>
      <w:proofErr w:type="spellStart"/>
      <w:r>
        <w:t>iHS</w:t>
      </w:r>
      <w:proofErr w:type="spellEnd"/>
      <w:r>
        <w:t xml:space="preserve"> at generation 100 in the high sugar selected populations, using the 3 replicate populations. To compare selection signatures inferred from our regression model to selective sweeps inferred by </w:t>
      </w:r>
      <w:proofErr w:type="spellStart"/>
      <w:r>
        <w:t>iHS</w:t>
      </w:r>
      <w:proofErr w:type="spellEnd"/>
      <w:r>
        <w:t xml:space="preserve">, we contrasted the regression p-values to </w:t>
      </w:r>
      <w:proofErr w:type="spellStart"/>
      <w:r>
        <w:t>iHS</w:t>
      </w:r>
      <w:proofErr w:type="spellEnd"/>
      <w:r>
        <w:t xml:space="preserve"> on a SNP-by-SNP basis (Figure 3A).</w:t>
      </w:r>
      <w:bookmarkEnd w:id="180"/>
    </w:p>
    <w:p w14:paraId="1467EDEC" w14:textId="77777777" w:rsidR="00DE32BA" w:rsidRDefault="009F1508">
      <w:pPr>
        <w:pStyle w:val="Heading2"/>
        <w:rPr>
          <w:rFonts w:hint="eastAsia"/>
        </w:rPr>
      </w:pPr>
      <w:bookmarkStart w:id="182" w:name="Xfe7b96dca44c46f187be248f1fc4a39675d941f"/>
      <w:r>
        <w:t>Transcriptional changes associated with adaptation to high sugar diet</w:t>
      </w:r>
    </w:p>
    <w:p w14:paraId="721F3BBE" w14:textId="77777777" w:rsidR="00DE32BA" w:rsidRDefault="009F1508">
      <w:pPr>
        <w:pStyle w:val="Heading3"/>
        <w:rPr>
          <w:rFonts w:hint="eastAsia"/>
        </w:rPr>
      </w:pPr>
      <w:bookmarkStart w:id="183" w:name="experimental-design"/>
      <w:r>
        <w:t>Experimental design</w:t>
      </w:r>
    </w:p>
    <w:p w14:paraId="3343E408" w14:textId="0CC9092D" w:rsidR="00DE32BA" w:rsidRDefault="009F1508">
      <w:pPr>
        <w:pStyle w:val="FirstParagraph"/>
      </w:pPr>
      <w:r>
        <w:t xml:space="preserve">To identify transcriptional changes associated with genetic adaptation to high sugar, we performed an experiment that allowed us to robustly differentiate gene expression differences due to the adaptation regime from the plastic response due to short-term changes in dietary condition. For this, we used a full reciprocal design where flies from each replicate cage from generation 170 were </w:t>
      </w:r>
      <w:del w:id="184" w:author="Andrew Clark" w:date="2023-01-02T14:07:00Z">
        <w:r w:rsidDel="009A7920">
          <w:delText xml:space="preserve">let </w:delText>
        </w:r>
      </w:del>
      <w:ins w:id="185" w:author="Andrew Clark" w:date="2023-01-02T14:07:00Z">
        <w:r w:rsidR="009A7920">
          <w:t>allowed</w:t>
        </w:r>
        <w:r w:rsidR="009A7920">
          <w:t xml:space="preserve"> </w:t>
        </w:r>
      </w:ins>
      <w:r>
        <w:t xml:space="preserve">to lay eggs in either the dietary condition they evolved in (i.e., </w:t>
      </w:r>
      <w:proofErr w:type="spellStart"/>
      <w:r>
        <w:rPr>
          <w:smallCaps/>
        </w:rPr>
        <w:t>hs</w:t>
      </w:r>
      <w:proofErr w:type="spellEnd"/>
      <w:r>
        <w:t xml:space="preserve"> evolved flies on </w:t>
      </w:r>
      <w:proofErr w:type="spellStart"/>
      <w:r>
        <w:rPr>
          <w:smallCaps/>
        </w:rPr>
        <w:t>hs</w:t>
      </w:r>
      <w:proofErr w:type="spellEnd"/>
      <w:r>
        <w:t xml:space="preserve"> food, </w:t>
      </w:r>
      <w:r>
        <w:rPr>
          <w:smallCaps/>
        </w:rPr>
        <w:t>control</w:t>
      </w:r>
      <w:r>
        <w:t xml:space="preserve"> evolved flies on </w:t>
      </w:r>
      <w:r>
        <w:rPr>
          <w:smallCaps/>
        </w:rPr>
        <w:t>control</w:t>
      </w:r>
      <w:r>
        <w:t xml:space="preserve"> food), or in the </w:t>
      </w:r>
      <w:del w:id="186" w:author="Andrew Clark" w:date="2023-01-02T14:07:00Z">
        <w:r w:rsidDel="009A7920">
          <w:delText xml:space="preserve">opposite </w:delText>
        </w:r>
      </w:del>
      <w:ins w:id="187" w:author="Andrew Clark" w:date="2023-01-02T14:07:00Z">
        <w:r w:rsidR="009A7920">
          <w:t>alternative</w:t>
        </w:r>
        <w:r w:rsidR="009A7920">
          <w:t xml:space="preserve"> </w:t>
        </w:r>
      </w:ins>
      <w:r>
        <w:t xml:space="preserve">diet (i.e., </w:t>
      </w:r>
      <w:proofErr w:type="spellStart"/>
      <w:r>
        <w:rPr>
          <w:smallCaps/>
        </w:rPr>
        <w:t>hs</w:t>
      </w:r>
      <w:proofErr w:type="spellEnd"/>
      <w:r>
        <w:t xml:space="preserve"> evolved flies on </w:t>
      </w:r>
      <w:r>
        <w:rPr>
          <w:smallCaps/>
        </w:rPr>
        <w:t>control</w:t>
      </w:r>
      <w:r>
        <w:t xml:space="preserve"> diet, </w:t>
      </w:r>
      <w:r>
        <w:rPr>
          <w:smallCaps/>
        </w:rPr>
        <w:t>control</w:t>
      </w:r>
      <w:r>
        <w:t xml:space="preserve"> evolved flies on </w:t>
      </w:r>
      <w:proofErr w:type="spellStart"/>
      <w:r>
        <w:rPr>
          <w:smallCaps/>
        </w:rPr>
        <w:t>hs</w:t>
      </w:r>
      <w:proofErr w:type="spellEnd"/>
      <w:r>
        <w:t xml:space="preserve"> diet). </w:t>
      </w:r>
      <w:commentRangeStart w:id="188"/>
      <w:r>
        <w:t xml:space="preserve">Female flies were collected 7-11 days after </w:t>
      </w:r>
      <w:proofErr w:type="spellStart"/>
      <w:r>
        <w:t>eclosion</w:t>
      </w:r>
      <w:proofErr w:type="spellEnd"/>
      <w:r>
        <w:t>, and head and body were separated and plated each in two 96-well plates with each plate containing samples for only one tissue and all of the four experimental combinations</w:t>
      </w:r>
      <w:commentRangeEnd w:id="188"/>
      <w:r w:rsidR="009A7920">
        <w:rPr>
          <w:rStyle w:val="CommentReference"/>
        </w:rPr>
        <w:commentReference w:id="188"/>
      </w:r>
      <w:r>
        <w:t>. Plates were stored at -80˚C until further processing.</w:t>
      </w:r>
      <w:bookmarkEnd w:id="183"/>
    </w:p>
    <w:p w14:paraId="4E8FD20F" w14:textId="77777777" w:rsidR="00DE32BA" w:rsidRDefault="009F1508">
      <w:pPr>
        <w:pStyle w:val="Heading3"/>
        <w:rPr>
          <w:rFonts w:hint="eastAsia"/>
        </w:rPr>
      </w:pPr>
      <w:bookmarkStart w:id="189" w:name="rna-extraction-and-sequencing"/>
      <w:r>
        <w:t>RNA extraction and sequencing</w:t>
      </w:r>
    </w:p>
    <w:p w14:paraId="7E7A6A67" w14:textId="2AF568E2" w:rsidR="00DE32BA" w:rsidRDefault="009F1508">
      <w:pPr>
        <w:pStyle w:val="FirstParagraph"/>
      </w:pPr>
      <w:r>
        <w:t xml:space="preserve">Plates containing heads and bodies were processed in the same way: Sample homogenization was done as described above for DNA samples, and mRNA extraction as described in Suppl. File 2 of </w:t>
      </w:r>
      <w:proofErr w:type="spellStart"/>
      <w:r>
        <w:t>Pallares</w:t>
      </w:r>
      <w:proofErr w:type="spellEnd"/>
      <w:r>
        <w:t>, Picard, et al. (</w:t>
      </w:r>
      <w:hyperlink w:anchor="ref-Pallares2020-ha">
        <w:r>
          <w:rPr>
            <w:rStyle w:val="Hyperlink"/>
          </w:rPr>
          <w:t>2020</w:t>
        </w:r>
      </w:hyperlink>
      <w:r>
        <w:t xml:space="preserve">) using </w:t>
      </w:r>
      <w:proofErr w:type="spellStart"/>
      <w:r>
        <w:t>Dynabeads</w:t>
      </w:r>
      <w:proofErr w:type="spellEnd"/>
      <w:r>
        <w:t>™ mRNA DIRECT™ Purification kit (</w:t>
      </w:r>
      <w:proofErr w:type="spellStart"/>
      <w:r>
        <w:t>ThermoFisher</w:t>
      </w:r>
      <w:proofErr w:type="spellEnd"/>
      <w:r>
        <w:t>), and a final elution of 10µl and 30µl Tris-HCl for heads and body, respectively. 3’-enriched RNAseq libraries were prepared following the TM3’seq pipeline (</w:t>
      </w:r>
      <w:proofErr w:type="spellStart"/>
      <w:r>
        <w:fldChar w:fldCharType="begin"/>
      </w:r>
      <w:r>
        <w:instrText>HYPERLINK \l "ref-Pallares2020-ha" \h</w:instrText>
      </w:r>
      <w:r>
        <w:fldChar w:fldCharType="separate"/>
      </w:r>
      <w:r>
        <w:rPr>
          <w:rStyle w:val="Hyperlink"/>
        </w:rPr>
        <w:t>Pallares</w:t>
      </w:r>
      <w:proofErr w:type="spellEnd"/>
      <w:r>
        <w:rPr>
          <w:rStyle w:val="Hyperlink"/>
        </w:rPr>
        <w:t>, Picard, et al., 2020</w:t>
      </w:r>
      <w:r>
        <w:rPr>
          <w:rStyle w:val="Hyperlink"/>
        </w:rPr>
        <w:fldChar w:fldCharType="end"/>
      </w:r>
      <w:r>
        <w:t>). In brief, 10</w:t>
      </w:r>
      <w:ins w:id="190" w:author="Andrew Clark" w:date="2023-01-02T14:07:00Z">
        <w:r w:rsidR="009A7920">
          <w:t xml:space="preserve"> </w:t>
        </w:r>
      </w:ins>
      <w:r>
        <w:t xml:space="preserve">µl of input mRNA was used in the first strand cDNA synthesis reaction which was primed with Tn5Me-B-30T oligo that binds to the </w:t>
      </w:r>
      <w:proofErr w:type="spellStart"/>
      <w:r>
        <w:t>polyA</w:t>
      </w:r>
      <w:proofErr w:type="spellEnd"/>
      <w:r>
        <w:t xml:space="preserve"> tail of mRNA molecules resulting in 3’ enriched libraries. cDNA was amplified in three rounds of PCR and </w:t>
      </w:r>
      <w:proofErr w:type="spellStart"/>
      <w:r>
        <w:t>tagmented</w:t>
      </w:r>
      <w:proofErr w:type="spellEnd"/>
      <w:r>
        <w:t xml:space="preserve"> using homemade Tn5 transposase. 12 PCR cycles were used for final library amplification using Illumina’s i5 and i7 primers. The step by step TM3’seq protocol can be found in Suppl. File 1 of </w:t>
      </w:r>
      <w:proofErr w:type="spellStart"/>
      <w:r>
        <w:t>Pallares</w:t>
      </w:r>
      <w:proofErr w:type="spellEnd"/>
      <w:r>
        <w:t>, Picard, et al. (</w:t>
      </w:r>
      <w:hyperlink w:anchor="ref-Pallares2020-ha">
        <w:r>
          <w:rPr>
            <w:rStyle w:val="Hyperlink"/>
          </w:rPr>
          <w:t>2020</w:t>
        </w:r>
      </w:hyperlink>
      <w:r>
        <w:t xml:space="preserve">). </w:t>
      </w:r>
      <w:commentRangeStart w:id="191"/>
      <w:r>
        <w:t>All libraries within a plate were pooled</w:t>
      </w:r>
      <w:commentRangeEnd w:id="191"/>
      <w:r w:rsidR="009A7920">
        <w:rPr>
          <w:rStyle w:val="CommentReference"/>
        </w:rPr>
        <w:commentReference w:id="191"/>
      </w:r>
      <w:r>
        <w:t xml:space="preserve"> using 5</w:t>
      </w:r>
      <w:ins w:id="192" w:author="Andrew Clark" w:date="2023-01-02T14:08:00Z">
        <w:r w:rsidR="009A7920">
          <w:t xml:space="preserve"> </w:t>
        </w:r>
      </w:ins>
      <w:r>
        <w:t>µl or 2</w:t>
      </w:r>
      <w:ins w:id="193" w:author="Andrew Clark" w:date="2023-01-02T14:08:00Z">
        <w:r w:rsidR="009A7920">
          <w:t xml:space="preserve"> </w:t>
        </w:r>
      </w:ins>
      <w:r>
        <w:t xml:space="preserve">µl per head and body library, respectively, and cleaned and size-selected using the double-sided </w:t>
      </w:r>
      <w:proofErr w:type="spellStart"/>
      <w:r>
        <w:t>Agencourt</w:t>
      </w:r>
      <w:proofErr w:type="spellEnd"/>
      <w:r>
        <w:t xml:space="preserve"> </w:t>
      </w:r>
      <w:proofErr w:type="spellStart"/>
      <w:r>
        <w:t>AMPure</w:t>
      </w:r>
      <w:proofErr w:type="spellEnd"/>
      <w:r>
        <w:t xml:space="preserve"> XP bead (Beckman Coulter) cleanup approach described for DNA-seq libraries. The resulting four plate-level libraries were pooled in equal proportions and sequenced on the Illumina NovaSeq S2 platform at the Genomics Core Facility of the Lewis-Sigler Institute for Integrative Genomics at Princeton University. RNA extraction, cDNA synthesis, and library preparation were done in the </w:t>
      </w:r>
      <w:proofErr w:type="spellStart"/>
      <w:r>
        <w:t>CyBio</w:t>
      </w:r>
      <w:proofErr w:type="spellEnd"/>
      <w:r>
        <w:t xml:space="preserve">® </w:t>
      </w:r>
      <w:proofErr w:type="spellStart"/>
      <w:r>
        <w:t>FeliX</w:t>
      </w:r>
      <w:proofErr w:type="spellEnd"/>
      <w:r>
        <w:t xml:space="preserve"> liquid handling robot.</w:t>
      </w:r>
      <w:bookmarkEnd w:id="189"/>
    </w:p>
    <w:p w14:paraId="3950F345" w14:textId="77777777" w:rsidR="00DE32BA" w:rsidRDefault="009F1508">
      <w:pPr>
        <w:pStyle w:val="Heading3"/>
        <w:rPr>
          <w:rFonts w:hint="eastAsia"/>
        </w:rPr>
      </w:pPr>
      <w:bookmarkStart w:id="194" w:name="processing-of-rnaseq-data"/>
      <w:r>
        <w:t>Processing of RNAseq data</w:t>
      </w:r>
    </w:p>
    <w:p w14:paraId="71916FA9" w14:textId="2FCA99F1" w:rsidR="00DE32BA" w:rsidRDefault="009F1508">
      <w:pPr>
        <w:pStyle w:val="FirstParagraph"/>
      </w:pPr>
      <w:r>
        <w:t>Raw RNA-seq reads were trimmed to remove low quality bases, adapter sequences, and to exclude post-trimmed reads shorter than 20</w:t>
      </w:r>
      <w:ins w:id="195" w:author="Andrew Clark" w:date="2023-01-02T14:12:00Z">
        <w:r w:rsidR="009A7920">
          <w:t xml:space="preserve"> </w:t>
        </w:r>
      </w:ins>
      <w:proofErr w:type="spellStart"/>
      <w:r>
        <w:t>nt</w:t>
      </w:r>
      <w:proofErr w:type="spellEnd"/>
      <w:r>
        <w:t xml:space="preserve"> using </w:t>
      </w:r>
      <w:proofErr w:type="spellStart"/>
      <w:r>
        <w:t>Trimmomatic</w:t>
      </w:r>
      <w:proofErr w:type="spellEnd"/>
      <w:r>
        <w:t xml:space="preserve"> 0.32 (</w:t>
      </w:r>
      <w:hyperlink w:anchor="ref-Bolger2014-ra">
        <w:r>
          <w:rPr>
            <w:rStyle w:val="Hyperlink"/>
          </w:rPr>
          <w:t>Bolger et al., 2014</w:t>
        </w:r>
      </w:hyperlink>
      <w:r>
        <w:t xml:space="preserve">) and the following parameters: SE ILLUMINACLIP:1:30:7 LEADING:3 TRAILING:3 SLIDINGWINDOW:4:15 MINLEN:20. The trimmed reads were mapped to the </w:t>
      </w:r>
      <w:r w:rsidRPr="009A7920">
        <w:rPr>
          <w:i/>
          <w:rPrChange w:id="196" w:author="Andrew Clark" w:date="2023-01-02T14:12:00Z">
            <w:rPr/>
          </w:rPrChange>
        </w:rPr>
        <w:t>Drosophila melanogaster</w:t>
      </w:r>
      <w:r>
        <w:t xml:space="preserve"> genome r6.14 using STAR (</w:t>
      </w:r>
      <w:proofErr w:type="spellStart"/>
      <w:r>
        <w:fldChar w:fldCharType="begin"/>
      </w:r>
      <w:r>
        <w:instrText>HYPERLINK \l "ref-Dobin2013-xh" \h</w:instrText>
      </w:r>
      <w:r>
        <w:fldChar w:fldCharType="separate"/>
      </w:r>
      <w:r>
        <w:rPr>
          <w:rStyle w:val="Hyperlink"/>
        </w:rPr>
        <w:t>Dobin</w:t>
      </w:r>
      <w:proofErr w:type="spellEnd"/>
      <w:r>
        <w:rPr>
          <w:rStyle w:val="Hyperlink"/>
        </w:rPr>
        <w:t xml:space="preserve"> et al., 2013</w:t>
      </w:r>
      <w:r>
        <w:rPr>
          <w:rStyle w:val="Hyperlink"/>
        </w:rPr>
        <w:fldChar w:fldCharType="end"/>
      </w:r>
      <w:r>
        <w:t xml:space="preserve">), and uniquely mapped reads were assigned to genes using </w:t>
      </w:r>
      <w:proofErr w:type="spellStart"/>
      <w:r>
        <w:t>feautureCounts</w:t>
      </w:r>
      <w:proofErr w:type="spellEnd"/>
      <w:r>
        <w:t xml:space="preserve"> from the package Subread (</w:t>
      </w:r>
      <w:hyperlink w:anchor="ref-Liao2013-kp">
        <w:r>
          <w:rPr>
            <w:rStyle w:val="Hyperlink"/>
          </w:rPr>
          <w:t>Liao et al., 2013</w:t>
        </w:r>
      </w:hyperlink>
      <w:r>
        <w:t xml:space="preserve">) and the following parameters: -t exon –g </w:t>
      </w:r>
      <w:proofErr w:type="spellStart"/>
      <w:r>
        <w:t>gene_id</w:t>
      </w:r>
      <w:proofErr w:type="spellEnd"/>
      <w:r>
        <w:t xml:space="preserve">]. Samples with fewer than </w:t>
      </w:r>
      <w:del w:id="197" w:author="Andrew Clark" w:date="2023-01-02T14:13:00Z">
        <w:r w:rsidDel="009A7920">
          <w:delText xml:space="preserve">500K </w:delText>
        </w:r>
      </w:del>
      <w:ins w:id="198" w:author="Andrew Clark" w:date="2023-01-02T14:13:00Z">
        <w:r w:rsidR="009A7920">
          <w:t>500</w:t>
        </w:r>
        <w:r w:rsidR="009A7920">
          <w:t xml:space="preserve"> k</w:t>
        </w:r>
        <w:r w:rsidR="009A7920">
          <w:t xml:space="preserve"> </w:t>
        </w:r>
      </w:ins>
      <w:r>
        <w:t>or more than 20</w:t>
      </w:r>
      <w:ins w:id="199" w:author="Andrew Clark" w:date="2023-01-02T14:13:00Z">
        <w:r w:rsidR="009A7920">
          <w:t xml:space="preserve"> </w:t>
        </w:r>
      </w:ins>
      <w:r>
        <w:t xml:space="preserve">M gene counts, and genes with mean CPM &lt; 1 were removed. After this filtering, the final dataset used in further analysis consisted of </w:t>
      </w:r>
      <w:commentRangeStart w:id="200"/>
      <w:r>
        <w:t xml:space="preserve">161 head samples </w:t>
      </w:r>
      <w:commentRangeEnd w:id="200"/>
      <w:r w:rsidR="009A7920">
        <w:rPr>
          <w:rStyle w:val="CommentReference"/>
        </w:rPr>
        <w:commentReference w:id="200"/>
      </w:r>
      <w:r>
        <w:t>with a median of 3.45</w:t>
      </w:r>
      <w:ins w:id="201" w:author="Andrew Clark" w:date="2023-01-02T14:13:00Z">
        <w:r w:rsidR="009A7920">
          <w:t xml:space="preserve"> </w:t>
        </w:r>
      </w:ins>
      <w:r>
        <w:t>M gene counts covering 8460 genes, and 171 body samples with a median of 2.3</w:t>
      </w:r>
      <w:ins w:id="202" w:author="Andrew Clark" w:date="2023-01-02T14:13:00Z">
        <w:r w:rsidR="009A7920">
          <w:t xml:space="preserve"> </w:t>
        </w:r>
      </w:ins>
      <w:r>
        <w:t>M gene counts covering 8360 genes.</w:t>
      </w:r>
      <w:bookmarkEnd w:id="194"/>
    </w:p>
    <w:p w14:paraId="73759F2D" w14:textId="77777777" w:rsidR="00DE32BA" w:rsidRDefault="009F1508">
      <w:pPr>
        <w:pStyle w:val="Heading3"/>
        <w:rPr>
          <w:rFonts w:hint="eastAsia"/>
        </w:rPr>
      </w:pPr>
      <w:bookmarkStart w:id="203" w:name="differential-expression-analysis"/>
      <w:r>
        <w:t>Differential expression analysis</w:t>
      </w:r>
    </w:p>
    <w:p w14:paraId="02687A10" w14:textId="77777777" w:rsidR="00DE32BA" w:rsidRDefault="009F1508">
      <w:pPr>
        <w:pStyle w:val="FirstParagraph"/>
      </w:pPr>
      <w:r>
        <w:t xml:space="preserve">To identify the transcriptional differences due to adaptation to high sugar, we performed a differential expression analysis between flies evolved in </w:t>
      </w:r>
      <w:proofErr w:type="spellStart"/>
      <w:r>
        <w:rPr>
          <w:smallCaps/>
        </w:rPr>
        <w:t>hs</w:t>
      </w:r>
      <w:proofErr w:type="spellEnd"/>
      <w:r>
        <w:t xml:space="preserve"> diet and flies evolved in </w:t>
      </w:r>
      <w:r>
        <w:rPr>
          <w:smallCaps/>
        </w:rPr>
        <w:t>control</w:t>
      </w:r>
      <w:r>
        <w:t xml:space="preserve"> diet while accounting for the dietary condition the flies were exposed to for one generation. For each tissue separately, we used a Wald test in DESeq2 (</w:t>
      </w:r>
      <w:hyperlink w:anchor="ref-Love2014-mp">
        <w:r>
          <w:rPr>
            <w:rStyle w:val="Hyperlink"/>
          </w:rPr>
          <w:t>Love et al., 2014</w:t>
        </w:r>
      </w:hyperlink>
      <w:r>
        <w:t>) and the following design: Expression ~ Plate + Diet + Genotype, where Plate indicates the 96-well plate in which samples were processed from sample collection through library preparation; Diet represents the dietary condition the flies were exposed to for one generation (</w:t>
      </w:r>
      <w:proofErr w:type="spellStart"/>
      <w:r>
        <w:rPr>
          <w:smallCaps/>
        </w:rPr>
        <w:t>hs</w:t>
      </w:r>
      <w:proofErr w:type="spellEnd"/>
      <w:r>
        <w:t xml:space="preserve"> or </w:t>
      </w:r>
      <w:r>
        <w:rPr>
          <w:smallCaps/>
        </w:rPr>
        <w:t>control</w:t>
      </w:r>
      <w:r>
        <w:t>); Genotype represent the diet flies evolved in (</w:t>
      </w:r>
      <w:proofErr w:type="spellStart"/>
      <w:r>
        <w:rPr>
          <w:smallCaps/>
        </w:rPr>
        <w:t>hs</w:t>
      </w:r>
      <w:proofErr w:type="spellEnd"/>
      <w:r>
        <w:t xml:space="preserve"> or </w:t>
      </w:r>
      <w:r>
        <w:rPr>
          <w:smallCaps/>
        </w:rPr>
        <w:t>control</w:t>
      </w:r>
      <w:r>
        <w:t xml:space="preserve">). </w:t>
      </w:r>
      <w:commentRangeStart w:id="204"/>
      <w:r>
        <w:t xml:space="preserve">Sample size </w:t>
      </w:r>
      <w:commentRangeEnd w:id="204"/>
      <w:r w:rsidR="00F70347">
        <w:rPr>
          <w:rStyle w:val="CommentReference"/>
        </w:rPr>
        <w:commentReference w:id="204"/>
      </w:r>
      <w:r>
        <w:t xml:space="preserve">for each of the four groups in body and head, respectively: n(genotype </w:t>
      </w:r>
      <w:proofErr w:type="spellStart"/>
      <w:r>
        <w:rPr>
          <w:smallCaps/>
        </w:rPr>
        <w:t>hs</w:t>
      </w:r>
      <w:proofErr w:type="spellEnd"/>
      <w:r>
        <w:t xml:space="preserve">, diet </w:t>
      </w:r>
      <w:proofErr w:type="spellStart"/>
      <w:r>
        <w:rPr>
          <w:smallCaps/>
        </w:rPr>
        <w:t>hs</w:t>
      </w:r>
      <w:proofErr w:type="spellEnd"/>
      <w:r>
        <w:t xml:space="preserve">) = 41, 38; n(genotype </w:t>
      </w:r>
      <w:proofErr w:type="spellStart"/>
      <w:r>
        <w:rPr>
          <w:smallCaps/>
        </w:rPr>
        <w:t>hs</w:t>
      </w:r>
      <w:proofErr w:type="spellEnd"/>
      <w:r>
        <w:t xml:space="preserve">, diet </w:t>
      </w:r>
      <w:r>
        <w:rPr>
          <w:smallCaps/>
        </w:rPr>
        <w:t>control</w:t>
      </w:r>
      <w:r>
        <w:t xml:space="preserve">) = 46, 42; n(genotype </w:t>
      </w:r>
      <w:r>
        <w:rPr>
          <w:smallCaps/>
        </w:rPr>
        <w:t>control</w:t>
      </w:r>
      <w:r>
        <w:t xml:space="preserve">, diet </w:t>
      </w:r>
      <w:r>
        <w:rPr>
          <w:smallCaps/>
        </w:rPr>
        <w:t>control</w:t>
      </w:r>
      <w:r>
        <w:t xml:space="preserve">) = 45, 41; n(genotype </w:t>
      </w:r>
      <w:r>
        <w:rPr>
          <w:smallCaps/>
        </w:rPr>
        <w:t>control</w:t>
      </w:r>
      <w:r>
        <w:t xml:space="preserve">, diet </w:t>
      </w:r>
      <w:proofErr w:type="spellStart"/>
      <w:r>
        <w:rPr>
          <w:smallCaps/>
        </w:rPr>
        <w:t>hs</w:t>
      </w:r>
      <w:proofErr w:type="spellEnd"/>
      <w:r>
        <w:t xml:space="preserve">) = 39, 40. p-values were estimated for the null hypothesis </w:t>
      </w:r>
      <w:proofErr w:type="spellStart"/>
      <w:r>
        <w:t>lfcThreshold</w:t>
      </w:r>
      <w:proofErr w:type="spellEnd"/>
      <w:r>
        <w:t xml:space="preserve"> = 0 and alpha = 0.05, and adjusted using </w:t>
      </w:r>
      <w:proofErr w:type="spellStart"/>
      <w:r>
        <w:t>Benjamini</w:t>
      </w:r>
      <w:proofErr w:type="spellEnd"/>
      <w:r>
        <w:t xml:space="preserve"> &amp; Hochberg FDR method.</w:t>
      </w:r>
      <w:bookmarkEnd w:id="203"/>
    </w:p>
    <w:p w14:paraId="7D1F5CE6" w14:textId="77777777" w:rsidR="00DE32BA" w:rsidRDefault="009F1508">
      <w:pPr>
        <w:pStyle w:val="Heading3"/>
        <w:rPr>
          <w:rFonts w:hint="eastAsia"/>
        </w:rPr>
      </w:pPr>
      <w:bookmarkStart w:id="205" w:name="Xed884576c8e0665e8d928839fecebe6506c25c7"/>
      <w:r>
        <w:t>Differentially expressed genes and selection</w:t>
      </w:r>
    </w:p>
    <w:p w14:paraId="373BE063" w14:textId="51649655" w:rsidR="00DE32BA" w:rsidRDefault="009F1508">
      <w:pPr>
        <w:pStyle w:val="FirstParagraph"/>
      </w:pPr>
      <w:r>
        <w:t xml:space="preserve">Having identified genes that were differentially expressed between flies adapted to the respective selection regimes, we went on to look for signals of selection </w:t>
      </w:r>
      <w:del w:id="206" w:author="Andrew Clark" w:date="2023-01-02T14:17:00Z">
        <w:r w:rsidDel="00F70347">
          <w:delText>in cis with</w:delText>
        </w:r>
      </w:del>
      <w:ins w:id="207" w:author="Andrew Clark" w:date="2023-01-02T14:17:00Z">
        <w:r w:rsidR="00F70347">
          <w:t xml:space="preserve"> nearby along the chromo</w:t>
        </w:r>
      </w:ins>
      <w:ins w:id="208" w:author="Andrew Clark" w:date="2023-01-02T14:18:00Z">
        <w:r w:rsidR="00F70347">
          <w:t>some to</w:t>
        </w:r>
      </w:ins>
      <w:r>
        <w:t xml:space="preserve"> these genes. Considering an interval </w:t>
      </w:r>
      <w:ins w:id="209" w:author="Andrew Clark" w:date="2023-01-02T14:19:00Z">
        <w:r w:rsidR="00F70347">
          <w:rPr>
            <w:rFonts w:ascii="Cambria" w:hAnsi="Cambria"/>
          </w:rPr>
          <w:t>±</w:t>
        </w:r>
      </w:ins>
      <w:r>
        <w:t xml:space="preserve">+- </w:t>
      </w:r>
      <w:del w:id="210" w:author="Andrew Clark" w:date="2023-01-02T14:18:00Z">
        <w:r w:rsidDel="00F70347">
          <w:delText xml:space="preserve">5Kb </w:delText>
        </w:r>
      </w:del>
      <w:ins w:id="211" w:author="Andrew Clark" w:date="2023-01-02T14:18:00Z">
        <w:r w:rsidR="00F70347">
          <w:t>5</w:t>
        </w:r>
        <w:r w:rsidR="00F70347">
          <w:t xml:space="preserve"> k</w:t>
        </w:r>
        <w:r w:rsidR="00F70347">
          <w:t xml:space="preserve">b </w:t>
        </w:r>
      </w:ins>
      <w:r>
        <w:t xml:space="preserve">around each gene, we looked for SNPs showing a significant time-by-regime effect in the regression analysis and overlapped with the DE genes. To this end we used the R-package </w:t>
      </w:r>
      <w:proofErr w:type="spellStart"/>
      <w:r>
        <w:t>GenomicRanges</w:t>
      </w:r>
      <w:proofErr w:type="spellEnd"/>
      <w:r>
        <w:t>, and the fraction of overlapping selected SNPs was calculated at p-value thresholds {10</w:t>
      </w:r>
      <w:r w:rsidRPr="00F70347">
        <w:rPr>
          <w:vertAlign w:val="superscript"/>
          <w:rPrChange w:id="212" w:author="Andrew Clark" w:date="2023-01-02T14:19:00Z">
            <w:rPr/>
          </w:rPrChange>
        </w:rPr>
        <w:t>-5</w:t>
      </w:r>
      <w:r>
        <w:t>, 10</w:t>
      </w:r>
      <w:r w:rsidRPr="00F70347">
        <w:rPr>
          <w:vertAlign w:val="superscript"/>
          <w:rPrChange w:id="213" w:author="Andrew Clark" w:date="2023-01-02T14:20:00Z">
            <w:rPr/>
          </w:rPrChange>
        </w:rPr>
        <w:t>-10</w:t>
      </w:r>
      <w:r>
        <w:t>, 10</w:t>
      </w:r>
      <w:r w:rsidRPr="00F70347">
        <w:rPr>
          <w:vertAlign w:val="superscript"/>
          <w:rPrChange w:id="214" w:author="Andrew Clark" w:date="2023-01-02T14:20:00Z">
            <w:rPr/>
          </w:rPrChange>
        </w:rPr>
        <w:t>-15</w:t>
      </w:r>
      <w:r>
        <w:t>, 10</w:t>
      </w:r>
      <w:r w:rsidRPr="00F70347">
        <w:rPr>
          <w:vertAlign w:val="superscript"/>
          <w:rPrChange w:id="215" w:author="Andrew Clark" w:date="2023-01-02T14:20:00Z">
            <w:rPr/>
          </w:rPrChange>
        </w:rPr>
        <w:t>-20</w:t>
      </w:r>
      <w:r>
        <w:t>, 10</w:t>
      </w:r>
      <w:r w:rsidRPr="00F70347">
        <w:rPr>
          <w:vertAlign w:val="superscript"/>
          <w:rPrChange w:id="216" w:author="Andrew Clark" w:date="2023-01-02T14:20:00Z">
            <w:rPr/>
          </w:rPrChange>
        </w:rPr>
        <w:t>-25</w:t>
      </w:r>
      <w:r>
        <w:t>, 10</w:t>
      </w:r>
      <w:r w:rsidRPr="00F70347">
        <w:rPr>
          <w:vertAlign w:val="superscript"/>
          <w:rPrChange w:id="217" w:author="Andrew Clark" w:date="2023-01-02T14:20:00Z">
            <w:rPr/>
          </w:rPrChange>
        </w:rPr>
        <w:t>-30</w:t>
      </w:r>
      <w:r>
        <w:t>} for the time-by-regime effect (Figure 4B, black lines). Because of the large number of DE genes and selected SNPs, we expect some amount of overlap between the two by chance. To quantify this expected chance overlap, we performed a permutation test. For each permutation, the same number of SNPs as we observed to be significant at that significance threshold was picked at random from the full set of 1.76M SNPs. We then calculated the fraction of these random SNPs that overlapped with the DE genes. Performing 1000 permutations at each p-value threshold gave us empirical null distributions for the overlap (Figure 4B, boxplots).</w:t>
      </w:r>
      <w:bookmarkEnd w:id="182"/>
      <w:bookmarkEnd w:id="205"/>
    </w:p>
    <w:p w14:paraId="0F1C180D" w14:textId="77777777" w:rsidR="00DE32BA" w:rsidRDefault="009F1508">
      <w:pPr>
        <w:pStyle w:val="Heading2"/>
        <w:rPr>
          <w:rFonts w:hint="eastAsia"/>
        </w:rPr>
      </w:pPr>
      <w:r>
        <w:t>Epistatic selection signatures</w:t>
      </w:r>
    </w:p>
    <w:p w14:paraId="43D35548" w14:textId="77777777" w:rsidR="00DE32BA" w:rsidRDefault="009F1508">
      <w:pPr>
        <w:pStyle w:val="Heading3"/>
        <w:rPr>
          <w:rFonts w:hint="eastAsia"/>
        </w:rPr>
      </w:pPr>
      <w:r>
        <w:t>Wright-Fisher model with selection for epistatic QTLs</w:t>
      </w:r>
    </w:p>
    <w:p w14:paraId="1D7B8B97" w14:textId="4CAE1233" w:rsidR="00DE32BA" w:rsidRDefault="009F1508">
      <w:pPr>
        <w:pStyle w:val="FirstParagraph"/>
      </w:pPr>
      <w:r>
        <w:t>We use</w:t>
      </w:r>
      <w:ins w:id="218" w:author="Andrew Clark" w:date="2023-01-02T14:20:00Z">
        <w:r w:rsidR="00443EB8">
          <w:t>d</w:t>
        </w:r>
      </w:ins>
      <w:r>
        <w:t xml:space="preserve"> an individual based Wright-Fisher model to investigate the effect of epistatic interactions in the inter-chromosomal LD in our selection experiment. The simulation was based on the code from Lou et al. (</w:t>
      </w:r>
      <w:hyperlink w:anchor="ref-Lou2020-gj">
        <w:r>
          <w:rPr>
            <w:rStyle w:val="Hyperlink"/>
          </w:rPr>
          <w:t>2020</w:t>
        </w:r>
      </w:hyperlink>
      <w:r>
        <w:t xml:space="preserve">), using the </w:t>
      </w:r>
      <w:proofErr w:type="spellStart"/>
      <w:r>
        <w:t>SLiM</w:t>
      </w:r>
      <w:proofErr w:type="spellEnd"/>
      <w:r>
        <w:t xml:space="preserve"> modeling framework. We start by creating a neutral burn-in population with 5000 individuals, two equal chromosomes with 300</w:t>
      </w:r>
      <w:ins w:id="219" w:author="Andrew Clark" w:date="2023-01-02T14:20:00Z">
        <w:r w:rsidR="00443EB8">
          <w:t xml:space="preserve"> </w:t>
        </w:r>
      </w:ins>
      <w:r>
        <w:t xml:space="preserve">k </w:t>
      </w:r>
      <w:del w:id="220" w:author="Andrew Clark" w:date="2023-01-02T14:25:00Z">
        <w:r w:rsidDel="00097BDA">
          <w:delText>positions</w:delText>
        </w:r>
      </w:del>
      <w:ins w:id="221" w:author="Andrew Clark" w:date="2023-01-02T14:25:00Z">
        <w:r w:rsidR="00097BDA">
          <w:t>sites</w:t>
        </w:r>
      </w:ins>
      <w:r>
        <w:t>, a base mutation rate of 1.5×10</w:t>
      </w:r>
      <w:r>
        <w:rPr>
          <w:vertAlign w:val="superscript"/>
        </w:rPr>
        <w:t>-9</w:t>
      </w:r>
      <w:r>
        <w:t>, and a between</w:t>
      </w:r>
      <w:ins w:id="222" w:author="Andrew Clark" w:date="2023-01-02T14:25:00Z">
        <w:r w:rsidR="00097BDA">
          <w:t>-</w:t>
        </w:r>
        <w:proofErr w:type="spellStart"/>
        <w:r w:rsidR="00097BDA">
          <w:t>site</w:t>
        </w:r>
      </w:ins>
      <w:del w:id="223" w:author="Andrew Clark" w:date="2023-01-02T14:25:00Z">
        <w:r w:rsidDel="00097BDA">
          <w:delText xml:space="preserve"> position </w:delText>
        </w:r>
      </w:del>
      <w:r>
        <w:t>recombination</w:t>
      </w:r>
      <w:proofErr w:type="spellEnd"/>
      <w:r>
        <w:t xml:space="preserve"> rate of 10</w:t>
      </w:r>
      <w:r>
        <w:rPr>
          <w:vertAlign w:val="superscript"/>
        </w:rPr>
        <w:t>-8</w:t>
      </w:r>
      <w:r>
        <w:t xml:space="preserve">. This burn-in population is allowed to evolve under a Wright-Fisher neutral model for 50k generations. With these parameters we expect about 0.5 </w:t>
      </w:r>
      <w:proofErr w:type="spellStart"/>
      <w:r>
        <w:t>recombinations</w:t>
      </w:r>
      <w:proofErr w:type="spellEnd"/>
      <w:r>
        <w:t xml:space="preserve"> per generation, and after 50k generations we have about 3k segregating neutral SNPs in mutation-drift equilibrium with a minor allele frequency above 5%. The burn-in process </w:t>
      </w:r>
      <w:del w:id="224" w:author="Andrew Clark" w:date="2023-01-02T14:21:00Z">
        <w:r w:rsidDel="00443EB8">
          <w:delText xml:space="preserve">is </w:delText>
        </w:r>
      </w:del>
      <w:ins w:id="225" w:author="Andrew Clark" w:date="2023-01-02T14:21:00Z">
        <w:r w:rsidR="00443EB8">
          <w:t>wa</w:t>
        </w:r>
        <w:r w:rsidR="00443EB8">
          <w:t xml:space="preserve">s </w:t>
        </w:r>
      </w:ins>
      <w:r>
        <w:t xml:space="preserve">repeated for each simulation replicate, so each replicate simulation </w:t>
      </w:r>
      <w:del w:id="226" w:author="Andrew Clark" w:date="2023-01-02T14:21:00Z">
        <w:r w:rsidDel="00443EB8">
          <w:delText xml:space="preserve">starts </w:delText>
        </w:r>
      </w:del>
      <w:ins w:id="227" w:author="Andrew Clark" w:date="2023-01-02T14:21:00Z">
        <w:r w:rsidR="00443EB8">
          <w:t>start</w:t>
        </w:r>
        <w:r w:rsidR="00443EB8">
          <w:t>ed</w:t>
        </w:r>
        <w:r w:rsidR="00443EB8">
          <w:t xml:space="preserve"> </w:t>
        </w:r>
      </w:ins>
      <w:r>
        <w:t xml:space="preserve">with a different initial population. For each initial population, we also </w:t>
      </w:r>
      <w:del w:id="228" w:author="Andrew Clark" w:date="2023-01-02T14:21:00Z">
        <w:r w:rsidDel="00443EB8">
          <w:delText xml:space="preserve">do </w:delText>
        </w:r>
      </w:del>
      <w:ins w:id="229" w:author="Andrew Clark" w:date="2023-01-02T14:21:00Z">
        <w:r w:rsidR="00443EB8">
          <w:t>d</w:t>
        </w:r>
        <w:r w:rsidR="00443EB8">
          <w:t>id</w:t>
        </w:r>
        <w:r w:rsidR="00443EB8">
          <w:t xml:space="preserve"> </w:t>
        </w:r>
      </w:ins>
      <w:r>
        <w:t>experimental replicates, which start</w:t>
      </w:r>
      <w:ins w:id="230" w:author="Andrew Clark" w:date="2023-01-02T14:22:00Z">
        <w:r w:rsidR="00443EB8">
          <w:t>ed</w:t>
        </w:r>
      </w:ins>
      <w:r>
        <w:t xml:space="preserve"> from the same starting population.</w:t>
      </w:r>
    </w:p>
    <w:p w14:paraId="27A6F0EE" w14:textId="66AA878A" w:rsidR="00DE32BA" w:rsidRDefault="009F1508">
      <w:pPr>
        <w:pStyle w:val="BodyText"/>
      </w:pPr>
      <w:r>
        <w:t>Using these starting populations, we sample</w:t>
      </w:r>
      <w:ins w:id="231" w:author="Andrew Clark" w:date="2023-01-02T14:22:00Z">
        <w:r w:rsidR="00443EB8">
          <w:t>d</w:t>
        </w:r>
      </w:ins>
      <w:r>
        <w:t xml:space="preserve"> 1000 of the segregating mutations to be QTLs contributing to the phenotypic effect of a polygenic trait, with all QTLs having the same phenotypic effect and 2 alleles. </w:t>
      </w:r>
      <w:del w:id="232" w:author="Andrew Clark" w:date="2023-01-02T14:22:00Z">
        <w:r w:rsidDel="00443EB8">
          <w:delText xml:space="preserve">When </w:delText>
        </w:r>
      </w:del>
      <w:ins w:id="233" w:author="Andrew Clark" w:date="2023-01-02T14:22:00Z">
        <w:r w:rsidR="00443EB8">
          <w:t>W</w:t>
        </w:r>
        <w:r w:rsidR="00443EB8">
          <w:t>e</w:t>
        </w:r>
        <w:r w:rsidR="00443EB8">
          <w:t xml:space="preserve"> </w:t>
        </w:r>
      </w:ins>
      <w:del w:id="234" w:author="Andrew Clark" w:date="2023-01-02T14:22:00Z">
        <w:r w:rsidDel="00443EB8">
          <w:delText>then have</w:delText>
        </w:r>
      </w:del>
      <w:ins w:id="235" w:author="Andrew Clark" w:date="2023-01-02T14:22:00Z">
        <w:r w:rsidR="00443EB8">
          <w:t>considered</w:t>
        </w:r>
      </w:ins>
      <w:r>
        <w:t xml:space="preserve"> two scenarios: (1) an additive scenario, where the value of the trait is only given by these additive QTLs, and (2) an epistatic scenario, where, in addition to the additive effects, we sample</w:t>
      </w:r>
      <w:ins w:id="236" w:author="Andrew Clark" w:date="2023-01-02T14:22:00Z">
        <w:r w:rsidR="00443EB8">
          <w:t>d</w:t>
        </w:r>
      </w:ins>
      <w:r>
        <w:t xml:space="preserve"> 200 pairs of QTLs (one member of the pair in each chromosome) to have an additive-by-additive epistatic effect. In this epistatic scenario, the value of the trait </w:t>
      </w:r>
      <w:del w:id="237" w:author="Andrew Clark" w:date="2023-01-02T14:23:00Z">
        <w:r w:rsidDel="00443EB8">
          <w:delText xml:space="preserve">depends </w:delText>
        </w:r>
      </w:del>
      <w:ins w:id="238" w:author="Andrew Clark" w:date="2023-01-02T14:23:00Z">
        <w:r w:rsidR="00443EB8">
          <w:t>depend</w:t>
        </w:r>
        <w:r w:rsidR="00443EB8">
          <w:t>ed</w:t>
        </w:r>
        <w:r w:rsidR="00443EB8">
          <w:t xml:space="preserve"> </w:t>
        </w:r>
      </w:ins>
      <w:r>
        <w:t xml:space="preserve">on these epistatic interactions. Both scenarios proceed with truncation selection on the polygenic trait for 100 generations, with the 500 individuals with the smallest trait value being removed before reproduction in each generation. This strength of selection was chosen so that at the end of the simulation we had only a few fixations (around 10), </w:t>
      </w:r>
      <w:del w:id="239" w:author="Andrew Clark" w:date="2023-01-02T14:23:00Z">
        <w:r w:rsidDel="00443EB8">
          <w:delText>because in the</w:delText>
        </w:r>
      </w:del>
      <w:ins w:id="240" w:author="Andrew Clark" w:date="2023-01-02T14:23:00Z">
        <w:r w:rsidR="00443EB8">
          <w:t>mimicking the observation in our fly</w:t>
        </w:r>
      </w:ins>
      <w:r>
        <w:t xml:space="preserve"> selection experiment</w:t>
      </w:r>
      <w:del w:id="241" w:author="Andrew Clark" w:date="2023-01-02T14:24:00Z">
        <w:r w:rsidDel="00443EB8">
          <w:delText xml:space="preserve"> we detect few fixations</w:delText>
        </w:r>
      </w:del>
      <w:r>
        <w:t>.</w:t>
      </w:r>
    </w:p>
    <w:p w14:paraId="4A75A277" w14:textId="158FB582" w:rsidR="00DE32BA" w:rsidRDefault="009F1508">
      <w:pPr>
        <w:pStyle w:val="BodyText"/>
      </w:pPr>
      <w:bookmarkStart w:id="242" w:name="X0a28b8b39c52c95dd190bbde65b522ab86659e4"/>
      <w:r>
        <w:t>During the selection phase of the simulation we sample</w:t>
      </w:r>
      <w:ins w:id="243" w:author="Andrew Clark" w:date="2023-01-02T14:24:00Z">
        <w:r w:rsidR="00443EB8">
          <w:t>d</w:t>
        </w:r>
      </w:ins>
      <w:r>
        <w:t xml:space="preserve"> allele frequencies at regular intervals (every 10 generations) and use</w:t>
      </w:r>
      <w:ins w:id="244" w:author="Andrew Clark" w:date="2023-01-02T14:24:00Z">
        <w:r w:rsidR="00443EB8">
          <w:t>d</w:t>
        </w:r>
      </w:ins>
      <w:r>
        <w:t xml:space="preserve"> these to calculate the correlation between allele frequencies at the QTL pairs. At generation 100, we also measure</w:t>
      </w:r>
      <w:ins w:id="245" w:author="Andrew Clark" w:date="2023-01-02T14:24:00Z">
        <w:r w:rsidR="00443EB8">
          <w:t>d</w:t>
        </w:r>
      </w:ins>
      <w:r>
        <w:t xml:space="preserve"> the gametic disequilibrium between the same pairs of QTLs in both simulations, with the only difference being the presence of the epistatic interaction in one of the scenarios. We compare the mean gametic disequilibrium between these QTL pairs to a distribution of the mean gametic disequilibrium between random pairs of SNPs across chromosomes. To create this distribution, we sample</w:t>
      </w:r>
      <w:ins w:id="246" w:author="Andrew Clark" w:date="2023-01-02T14:25:00Z">
        <w:r w:rsidR="00097BDA">
          <w:t>d</w:t>
        </w:r>
      </w:ins>
      <w:r>
        <w:t xml:space="preserve"> 200 SNPs in each chromosome and calculate</w:t>
      </w:r>
      <w:ins w:id="247" w:author="Andrew Clark" w:date="2023-01-02T14:25:00Z">
        <w:r w:rsidR="00097BDA">
          <w:t>d</w:t>
        </w:r>
      </w:ins>
      <w:r>
        <w:t xml:space="preserve"> the gametic disequilibrium between the pairs, this process </w:t>
      </w:r>
      <w:ins w:id="248" w:author="Andrew Clark" w:date="2023-01-02T14:25:00Z">
        <w:r w:rsidR="00097BDA">
          <w:t>wa</w:t>
        </w:r>
      </w:ins>
      <w:del w:id="249" w:author="Andrew Clark" w:date="2023-01-02T14:25:00Z">
        <w:r w:rsidDel="00097BDA">
          <w:delText>i</w:delText>
        </w:r>
      </w:del>
      <w:r>
        <w:t>s repeated 10k times. We create</w:t>
      </w:r>
      <w:ins w:id="250" w:author="Andrew Clark" w:date="2023-01-02T14:25:00Z">
        <w:r w:rsidR="00097BDA">
          <w:t>d</w:t>
        </w:r>
      </w:ins>
      <w:r>
        <w:t xml:space="preserve"> a separate distribution for each scenario.</w:t>
      </w:r>
      <w:bookmarkEnd w:id="242"/>
    </w:p>
    <w:p w14:paraId="1DE69E6D" w14:textId="12210A74" w:rsidR="00DE32BA" w:rsidRDefault="009F1508">
      <w:pPr>
        <w:pStyle w:val="Heading3"/>
        <w:rPr>
          <w:rFonts w:hint="eastAsia"/>
        </w:rPr>
      </w:pPr>
      <w:r>
        <w:t>Identifying well</w:t>
      </w:r>
      <w:ins w:id="251" w:author="Andrew Clark" w:date="2023-01-02T14:30:00Z">
        <w:r w:rsidR="00097BDA">
          <w:t>-</w:t>
        </w:r>
      </w:ins>
      <w:del w:id="252" w:author="Andrew Clark" w:date="2023-01-02T14:30:00Z">
        <w:r w:rsidDel="00097BDA">
          <w:delText xml:space="preserve"> </w:delText>
        </w:r>
      </w:del>
      <w:r>
        <w:t xml:space="preserve">supported epistatic </w:t>
      </w:r>
      <w:ins w:id="253" w:author="Andrew Clark" w:date="2023-01-02T14:30:00Z">
        <w:r w:rsidR="00097BDA">
          <w:t xml:space="preserve">SNP </w:t>
        </w:r>
      </w:ins>
      <w:r>
        <w:t>pairs</w:t>
      </w:r>
    </w:p>
    <w:p w14:paraId="3358845B" w14:textId="189ABEAA" w:rsidR="00DE32BA" w:rsidRDefault="009F1508">
      <w:pPr>
        <w:pStyle w:val="FirstParagraph"/>
      </w:pPr>
      <w:r>
        <w:t>To detect potential instances of epistatic selection, we looked for two types of signals: 1) correlations between the allele frequencies at different loci; 2) gametic disequilibrium after 100 generations of selection. The former could be due to epistasis or due to similar but independent selection coefficients at the respective loci, while the latter is only expected under epistasis. The correlations were estimated by the Pearson correlation coefficient, using allele frequencies in all generations in the high sugar populations (</w:t>
      </w:r>
      <w:r w:rsidRPr="00097BDA">
        <w:rPr>
          <w:i/>
          <w:rPrChange w:id="254" w:author="Andrew Clark" w:date="2023-01-02T14:26:00Z">
            <w:rPr/>
          </w:rPrChange>
        </w:rPr>
        <w:t xml:space="preserve">n </w:t>
      </w:r>
      <w:r>
        <w:t xml:space="preserve">= 12 per SNP pair). The gametic disequilibrium was quantified separately in high sugar and control populations, using the individual genotypes at generation 100 described above. For each SNP pair, we tested the </w:t>
      </w:r>
      <w:del w:id="255" w:author="Andrew Clark" w:date="2023-01-02T14:31:00Z">
        <w:r w:rsidDel="00097BDA">
          <w:delText xml:space="preserve">amount of </w:delText>
        </w:r>
      </w:del>
      <w:r>
        <w:t>deviation from independent segregation using a chi square test (</w:t>
      </w:r>
      <w:r w:rsidRPr="00097BDA">
        <w:rPr>
          <w:i/>
          <w:rPrChange w:id="256" w:author="Andrew Clark" w:date="2023-01-02T14:31:00Z">
            <w:rPr/>
          </w:rPrChange>
        </w:rPr>
        <w:t>n</w:t>
      </w:r>
      <w:r>
        <w:t xml:space="preserve"> ~ 420 per SNP pair). Having identified candidate pairs where the two SNPs displayed gametic disequilibrium and were located on different chromosomes, </w:t>
      </w:r>
      <w:commentRangeStart w:id="257"/>
      <w:r>
        <w:t xml:space="preserve">we applied a clustering procedure </w:t>
      </w:r>
      <w:commentRangeEnd w:id="257"/>
      <w:r w:rsidR="00097BDA">
        <w:rPr>
          <w:rStyle w:val="CommentReference"/>
        </w:rPr>
        <w:commentReference w:id="257"/>
      </w:r>
      <w:r>
        <w:t>akin to the LD clumping algorithm implemented in PLINK (</w:t>
      </w:r>
      <w:hyperlink w:anchor="ref-Purcell2007-sk">
        <w:r>
          <w:rPr>
            <w:rStyle w:val="Hyperlink"/>
          </w:rPr>
          <w:t>Purcell et al., 2007</w:t>
        </w:r>
      </w:hyperlink>
      <w:r>
        <w:t>). The algorithm works as follows:</w:t>
      </w:r>
    </w:p>
    <w:p w14:paraId="65DA58D8" w14:textId="77777777" w:rsidR="00DE32BA" w:rsidRDefault="00DE32BA">
      <w:pPr>
        <w:pStyle w:val="Compact"/>
        <w:numPr>
          <w:ilvl w:val="0"/>
          <w:numId w:val="2"/>
        </w:numPr>
      </w:pPr>
    </w:p>
    <w:p w14:paraId="048F42BE" w14:textId="65F6FC77" w:rsidR="00DE32BA" w:rsidRDefault="009F1508">
      <w:pPr>
        <w:pStyle w:val="Compact"/>
        <w:numPr>
          <w:ilvl w:val="1"/>
          <w:numId w:val="7"/>
        </w:numPr>
      </w:pPr>
      <w:r>
        <w:t>Starting with the SNP pair with the smallest p-value for gametic disequilibrium, assign to the same cluster all other SNP pairs with one SNP on chromosome 2 that are within 250</w:t>
      </w:r>
      <w:ins w:id="258" w:author="Andrew Clark" w:date="2023-01-02T14:27:00Z">
        <w:r w:rsidR="00097BDA">
          <w:t xml:space="preserve"> k</w:t>
        </w:r>
      </w:ins>
      <w:del w:id="259" w:author="Andrew Clark" w:date="2023-01-02T14:27:00Z">
        <w:r w:rsidDel="00097BDA">
          <w:delText>K</w:delText>
        </w:r>
      </w:del>
      <w:r>
        <w:t>b, in linkage disequilibrium, and have not already been clustered. Repeat until there are no more SNP-pairs to assign to clusters. Thus, each cluster contains SNP pairs sharing proximal and linked SNPs on chromosome 2.</w:t>
      </w:r>
    </w:p>
    <w:p w14:paraId="07003890" w14:textId="77777777" w:rsidR="00DE32BA" w:rsidRDefault="00DE32BA">
      <w:pPr>
        <w:pStyle w:val="Compact"/>
        <w:numPr>
          <w:ilvl w:val="0"/>
          <w:numId w:val="2"/>
        </w:numPr>
      </w:pPr>
    </w:p>
    <w:p w14:paraId="2E868F01" w14:textId="07E0974F" w:rsidR="00DE32BA" w:rsidRDefault="009F1508">
      <w:pPr>
        <w:pStyle w:val="Compact"/>
        <w:numPr>
          <w:ilvl w:val="1"/>
          <w:numId w:val="8"/>
        </w:numPr>
      </w:pPr>
      <w:r>
        <w:t>For each cluster identified in (i), perform a second round of clustering for the SNP pairs within that cluster. This is done by assigning to the same cluster all SNP-pairs with one SNP on chromosome 3 that are within 250</w:t>
      </w:r>
      <w:ins w:id="260" w:author="Andrew Clark" w:date="2023-01-02T14:27:00Z">
        <w:r w:rsidR="00097BDA">
          <w:t xml:space="preserve"> </w:t>
        </w:r>
      </w:ins>
      <w:del w:id="261" w:author="Andrew Clark" w:date="2023-01-02T14:27:00Z">
        <w:r w:rsidDel="00097BDA">
          <w:delText>K</w:delText>
        </w:r>
      </w:del>
      <w:ins w:id="262" w:author="Andrew Clark" w:date="2023-01-02T14:27:00Z">
        <w:r w:rsidR="00097BDA">
          <w:t>k</w:t>
        </w:r>
      </w:ins>
      <w:r>
        <w:t>b, in linkage disequilibrium, and have not already been clustered.</w:t>
      </w:r>
    </w:p>
    <w:p w14:paraId="7B28F705" w14:textId="77777777" w:rsidR="00DE32BA" w:rsidRDefault="009F1508">
      <w:pPr>
        <w:pStyle w:val="FirstParagraph"/>
      </w:pPr>
      <w:bookmarkStart w:id="263" w:name="epistatic-selection-signatures"/>
      <w:bookmarkStart w:id="264" w:name="X2c74eca8747113553851dc44eee1a32a180394b"/>
      <w:r>
        <w:t>We thus obtain hierarchical clusters, where each “chromosome 2 end” cluster contains one or several “chromosome 3 end” clusters. The algorithm is greedy, so each SNP pair will only end up in one cluster, if at all. Finally, we keep the clusters with at least 3 linked SNPs at “each end”. We thus identify epistatic selection signatures supported by multiple SNP pairs, with multiple linked SNPs at each end of the putative interaction. Through the nature of our clustering procedure, each such signature will involve one locus on chromosome 2, and one or several loci on chromosome 3 (Figure 5).</w:t>
      </w:r>
      <w:bookmarkEnd w:id="263"/>
      <w:bookmarkEnd w:id="264"/>
    </w:p>
    <w:p w14:paraId="6D997CF7" w14:textId="77777777" w:rsidR="00DE32BA" w:rsidRDefault="009F1508">
      <w:pPr>
        <w:pStyle w:val="Heading2"/>
        <w:rPr>
          <w:rFonts w:hint="eastAsia"/>
        </w:rPr>
      </w:pPr>
      <w:bookmarkStart w:id="265" w:name="code-and-data-availability"/>
      <w:r>
        <w:t>Code and data availability</w:t>
      </w:r>
    </w:p>
    <w:p w14:paraId="345BFD34" w14:textId="77777777" w:rsidR="00DE32BA" w:rsidRDefault="009F1508">
      <w:pPr>
        <w:pStyle w:val="FirstParagraph"/>
      </w:pPr>
      <w:r>
        <w:t xml:space="preserve">Code to reproduce figures in this paper is available at </w:t>
      </w:r>
      <w:hyperlink r:id="rId14">
        <w:r>
          <w:rPr>
            <w:rStyle w:val="Hyperlink"/>
          </w:rPr>
          <w:t>github.com/</w:t>
        </w:r>
        <w:proofErr w:type="spellStart"/>
        <w:r>
          <w:rPr>
            <w:rStyle w:val="Hyperlink"/>
          </w:rPr>
          <w:t>ayroles</w:t>
        </w:r>
        <w:proofErr w:type="spellEnd"/>
        <w:r>
          <w:rPr>
            <w:rStyle w:val="Hyperlink"/>
          </w:rPr>
          <w:t>-lab/</w:t>
        </w:r>
        <w:proofErr w:type="spellStart"/>
        <w:r>
          <w:rPr>
            <w:rStyle w:val="Hyperlink"/>
          </w:rPr>
          <w:t>highsugar</w:t>
        </w:r>
        <w:proofErr w:type="spellEnd"/>
        <w:r>
          <w:rPr>
            <w:rStyle w:val="Hyperlink"/>
          </w:rPr>
          <w:t>-selection-code</w:t>
        </w:r>
      </w:hyperlink>
      <w:r>
        <w:t>.</w:t>
      </w:r>
    </w:p>
    <w:p w14:paraId="480D75E7" w14:textId="77777777" w:rsidR="00DE32BA" w:rsidRDefault="009F1508">
      <w:pPr>
        <w:pStyle w:val="BodyText"/>
      </w:pPr>
      <w:r>
        <w:t xml:space="preserve">Corresponding data is available at </w:t>
      </w:r>
      <w:r>
        <w:rPr>
          <w:b/>
          <w:bCs/>
        </w:rPr>
        <w:t xml:space="preserve">Princeton </w:t>
      </w:r>
      <w:proofErr w:type="spellStart"/>
      <w:r>
        <w:rPr>
          <w:b/>
          <w:bCs/>
        </w:rPr>
        <w:t>DataSpace</w:t>
      </w:r>
      <w:proofErr w:type="spellEnd"/>
      <w:r>
        <w:rPr>
          <w:b/>
          <w:bCs/>
        </w:rPr>
        <w:t xml:space="preserve"> link</w:t>
      </w:r>
      <w:r>
        <w:t>.</w:t>
      </w:r>
      <w:bookmarkEnd w:id="265"/>
    </w:p>
    <w:p w14:paraId="4770F9BB" w14:textId="77777777" w:rsidR="00DE32BA" w:rsidRDefault="009F1508">
      <w:pPr>
        <w:pStyle w:val="Heading2"/>
        <w:rPr>
          <w:rFonts w:hint="eastAsia"/>
        </w:rPr>
      </w:pPr>
      <w:bookmarkStart w:id="266" w:name="supporting-information-and-figures"/>
      <w:r>
        <w:t>Supporting information and figures</w:t>
      </w:r>
    </w:p>
    <w:p w14:paraId="54295A77" w14:textId="77777777" w:rsidR="00DE32BA" w:rsidRDefault="009F1508">
      <w:pPr>
        <w:pStyle w:val="FirstParagraph"/>
      </w:pPr>
      <w:r>
        <w:t xml:space="preserve">Supporting information can be found at </w:t>
      </w:r>
      <w:hyperlink r:id="rId15">
        <w:r>
          <w:rPr>
            <w:rStyle w:val="Hyperlink"/>
          </w:rPr>
          <w:t>github.com/</w:t>
        </w:r>
        <w:proofErr w:type="spellStart"/>
        <w:r>
          <w:rPr>
            <w:rStyle w:val="Hyperlink"/>
          </w:rPr>
          <w:t>diogro</w:t>
        </w:r>
        <w:proofErr w:type="spellEnd"/>
        <w:r>
          <w:rPr>
            <w:rStyle w:val="Hyperlink"/>
          </w:rPr>
          <w:t>/</w:t>
        </w:r>
        <w:proofErr w:type="spellStart"/>
        <w:r>
          <w:rPr>
            <w:rStyle w:val="Hyperlink"/>
          </w:rPr>
          <w:t>HighSugarSelection</w:t>
        </w:r>
        <w:proofErr w:type="spellEnd"/>
      </w:hyperlink>
      <w:r>
        <w:t>. The following figures are SI figures.</w:t>
      </w:r>
    </w:p>
    <w:p w14:paraId="518077C6" w14:textId="77777777" w:rsidR="00DE32BA" w:rsidRDefault="009F1508">
      <w:pPr>
        <w:pStyle w:val="CaptionedFigure"/>
      </w:pPr>
      <w:bookmarkStart w:id="267" w:name="fig%3APCscores_pvals"/>
      <w:r>
        <w:rPr>
          <w:noProof/>
        </w:rPr>
        <w:drawing>
          <wp:inline distT="0" distB="0" distL="0" distR="0" wp14:anchorId="6261E316" wp14:editId="6051AA2B">
            <wp:extent cx="5943600" cy="4457700"/>
            <wp:effectExtent l="0" t="0" r="0" b="0"/>
            <wp:docPr id="7" name="Image7" descr="Figure 7: Comparison of PC scores and p-values from regression analysis. PC1 scores are similar to p-values from SNPs that show a shared selection signal across treatment and control, and PC2 scores are similar to p-values from SNPs that only show selection signal in hs. These similarities corroborate the interpretation that PC1 is related to the SNPs involved in the shared selection captured by the time component of the regression, and that PC2 is related to the SNPs involved in the response to high sugar selection, which is captures by the time-by-selection regime interaction coefficient in the regression analys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7" descr="Figure 7: Comparison of PC scores and p-values from regression analysis. PC1 scores are similar to p-values from SNPs that show a shared selection signal across treatment and control, and PC2 scores are similar to p-values from SNPs that only show selection signal in hs. These similarities corroborate the interpretation that PC1 is related to the SNPs involved in the shared selection captured by the time component of the regression, and that PC2 is related to the SNPs involved in the response to high sugar selection, which is captures by the time-by-selection regime interaction coefficient in the regression analysis."/>
                    <pic:cNvPicPr>
                      <a:picLocks noChangeAspect="1" noChangeArrowheads="1"/>
                    </pic:cNvPicPr>
                  </pic:nvPicPr>
                  <pic:blipFill>
                    <a:blip r:embed="rId16"/>
                    <a:stretch>
                      <a:fillRect/>
                    </a:stretch>
                  </pic:blipFill>
                  <pic:spPr bwMode="auto">
                    <a:xfrm>
                      <a:off x="0" y="0"/>
                      <a:ext cx="5943600" cy="4457700"/>
                    </a:xfrm>
                    <a:prstGeom prst="rect">
                      <a:avLst/>
                    </a:prstGeom>
                  </pic:spPr>
                </pic:pic>
              </a:graphicData>
            </a:graphic>
          </wp:inline>
        </w:drawing>
      </w:r>
      <w:bookmarkEnd w:id="267"/>
    </w:p>
    <w:p w14:paraId="487FBA06" w14:textId="77777777" w:rsidR="00DE32BA" w:rsidRDefault="009F1508">
      <w:pPr>
        <w:pStyle w:val="ImageCaption"/>
      </w:pPr>
      <w:r>
        <w:t xml:space="preserve">Figure 7: Comparison of PC scores and p-values from regression analysis. PC1 scores are similar to p-values from SNPs that show a shared selection signal across treatment and control, and PC2 scores are similar to p-values from SNPs that only show selection signal in </w:t>
      </w:r>
      <w:proofErr w:type="spellStart"/>
      <w:r>
        <w:rPr>
          <w:smallCaps/>
        </w:rPr>
        <w:t>hs</w:t>
      </w:r>
      <w:proofErr w:type="spellEnd"/>
      <w:r>
        <w:t>. These similarities corroborate the interpretation that PC1 is related to the SNPs involved in the shared selection captured by the time component of the regression, and that PC2 is related to the SNPs involved in the response to high sugar selection, which is captures by the time-by-selection regime interaction coefficient in the regression analysis.</w:t>
      </w:r>
    </w:p>
    <w:p w14:paraId="671062E0" w14:textId="77777777" w:rsidR="00DE32BA" w:rsidRDefault="009F1508">
      <w:pPr>
        <w:pStyle w:val="CaptionedFigure"/>
      </w:pPr>
      <w:bookmarkStart w:id="268" w:name="fig%3Apca_threshold"/>
      <w:r>
        <w:rPr>
          <w:noProof/>
        </w:rPr>
        <w:drawing>
          <wp:inline distT="0" distB="0" distL="0" distR="0" wp14:anchorId="37FA1208" wp14:editId="0F9291A7">
            <wp:extent cx="5943600" cy="7429500"/>
            <wp:effectExtent l="0" t="0" r="0" b="0"/>
            <wp:docPr id="8" name="Image8" descr="Figure 8: Across population allele frequency PCA (as in fig. 2) after exclusion of significant SNPs. As the p-value significance threshold for the high sugar selection interaction term is increased and more putatively selected SNPs are removed, PC2 gradually explains less and less of the divergence between hs and control populations. The Manhattan plot in the final panel shows the -log10 p-values for the interaction term in the regression analysis and the horizontal lines show the various thresholds used in the PCA panels. For each PCA panel, SNPs above the threshold are removed before calculating the PCA. The threshold we chose based on the differentiation between control and hs populations in the PCA plot is marked by the red line in the Manhattan plot and the red binding box around the corresponding PCA pl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8" descr="Figure 8: Across population allele frequency PCA (as in fig. 2) after exclusion of significant SNPs. As the p-value significance threshold for the high sugar selection interaction term is increased and more putatively selected SNPs are removed, PC2 gradually explains less and less of the divergence between hs and control populations. The Manhattan plot in the final panel shows the -log10 p-values for the interaction term in the regression analysis and the horizontal lines show the various thresholds used in the PCA panels. For each PCA panel, SNPs above the threshold are removed before calculating the PCA. The threshold we chose based on the differentiation between control and hs populations in the PCA plot is marked by the red line in the Manhattan plot and the red binding box around the corresponding PCA plot."/>
                    <pic:cNvPicPr>
                      <a:picLocks noChangeAspect="1" noChangeArrowheads="1"/>
                    </pic:cNvPicPr>
                  </pic:nvPicPr>
                  <pic:blipFill>
                    <a:blip r:embed="rId17"/>
                    <a:stretch>
                      <a:fillRect/>
                    </a:stretch>
                  </pic:blipFill>
                  <pic:spPr bwMode="auto">
                    <a:xfrm>
                      <a:off x="0" y="0"/>
                      <a:ext cx="5943600" cy="7429500"/>
                    </a:xfrm>
                    <a:prstGeom prst="rect">
                      <a:avLst/>
                    </a:prstGeom>
                  </pic:spPr>
                </pic:pic>
              </a:graphicData>
            </a:graphic>
          </wp:inline>
        </w:drawing>
      </w:r>
      <w:bookmarkEnd w:id="268"/>
    </w:p>
    <w:p w14:paraId="7AAE1E63" w14:textId="4E1974C2" w:rsidR="00DE32BA" w:rsidRDefault="009F1508">
      <w:pPr>
        <w:pStyle w:val="ImageCaption"/>
      </w:pPr>
      <w:r>
        <w:t xml:space="preserve">Figure 8: Across population allele frequency PCA (as in fig. 2) after exclusion of significant SNPs. As the p-value significance threshold for the high sugar selection interaction term is increased and more putatively selected SNPs are removed, PC2 gradually explains less and less of the divergence between </w:t>
      </w:r>
      <w:proofErr w:type="spellStart"/>
      <w:r>
        <w:rPr>
          <w:smallCaps/>
        </w:rPr>
        <w:t>hs</w:t>
      </w:r>
      <w:proofErr w:type="spellEnd"/>
      <w:r>
        <w:t xml:space="preserve"> and </w:t>
      </w:r>
      <w:r>
        <w:rPr>
          <w:smallCaps/>
        </w:rPr>
        <w:t>control</w:t>
      </w:r>
      <w:r>
        <w:t xml:space="preserve"> populations. The Manhattan plot in the final panel shows the -log10 p-values for the interaction term in the regression analysis and the horizontal lines show the various thresholds used in the PCA panels. For each PCA panel, SNPs above the threshold are removed before calculating the PCA. The threshold we chose based on the differentiation between </w:t>
      </w:r>
      <w:r>
        <w:rPr>
          <w:smallCaps/>
        </w:rPr>
        <w:t>control</w:t>
      </w:r>
      <w:r>
        <w:t xml:space="preserve"> and </w:t>
      </w:r>
      <w:proofErr w:type="spellStart"/>
      <w:r>
        <w:rPr>
          <w:smallCaps/>
        </w:rPr>
        <w:t>hs</w:t>
      </w:r>
      <w:proofErr w:type="spellEnd"/>
      <w:r>
        <w:t xml:space="preserve"> populations in the PCA plot is marked by the red line in the Manhattan plot and the red </w:t>
      </w:r>
      <w:del w:id="269" w:author="Andrew Clark" w:date="2023-01-02T14:29:00Z">
        <w:r w:rsidDel="00097BDA">
          <w:delText xml:space="preserve">binding </w:delText>
        </w:r>
      </w:del>
      <w:r>
        <w:t>box around the corresponding PCA plot.</w:t>
      </w:r>
    </w:p>
    <w:p w14:paraId="04D0B534" w14:textId="77777777" w:rsidR="00DE32BA" w:rsidRDefault="009F1508">
      <w:pPr>
        <w:pStyle w:val="CaptionedFigure"/>
      </w:pPr>
      <w:bookmarkStart w:id="270" w:name="fig%3AiHS"/>
      <w:r>
        <w:rPr>
          <w:noProof/>
        </w:rPr>
        <w:drawing>
          <wp:inline distT="0" distB="0" distL="0" distR="0" wp14:anchorId="04EA77DB" wp14:editId="3204CB46">
            <wp:extent cx="5943600" cy="2971800"/>
            <wp:effectExtent l="0" t="0" r="0" b="0"/>
            <wp:docPr id="9" name="Image9" descr="Figure 9: A comparison of the results from the time-series regression analysis and the iHS analysis. We compare the p-values from the regression analysis to the absolute iHS values calculated on the HS populations. (A) Negative log10 transformed p-values corresponding to the time-by-selection regime interaction coefficient in the regression analysis of allele frequency over time (y-axis) plotted versus absolute iHS scores (x-axis). (B) Negative log10 transformed p-values corresponding to the control population contrast in the regression analysis of allele frequency over time (y-axis) plotted versus absolute iHS scores calculated on the hs populations (x-axis). Around 15K SNPs included in the figure, with each point representing one SNP. Only the interaction term p-value are associated with iHS values, suggesting both capture a signal related to high sugar selection. In contrast, signals associated with changes in the control population are not associated with the iHS signal in the hs popul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9" descr="Figure 9: A comparison of the results from the time-series regression analysis and the iHS analysis. We compare the p-values from the regression analysis to the absolute iHS values calculated on the HS populations. (A) Negative log10 transformed p-values corresponding to the time-by-selection regime interaction coefficient in the regression analysis of allele frequency over time (y-axis) plotted versus absolute iHS scores (x-axis). (B) Negative log10 transformed p-values corresponding to the control population contrast in the regression analysis of allele frequency over time (y-axis) plotted versus absolute iHS scores calculated on the hs populations (x-axis). Around 15K SNPs included in the figure, with each point representing one SNP. Only the interaction term p-value are associated with iHS values, suggesting both capture a signal related to high sugar selection. In contrast, signals associated with changes in the control population are not associated with the iHS signal in the hs populations."/>
                    <pic:cNvPicPr>
                      <a:picLocks noChangeAspect="1" noChangeArrowheads="1"/>
                    </pic:cNvPicPr>
                  </pic:nvPicPr>
                  <pic:blipFill>
                    <a:blip r:embed="rId18"/>
                    <a:stretch>
                      <a:fillRect/>
                    </a:stretch>
                  </pic:blipFill>
                  <pic:spPr bwMode="auto">
                    <a:xfrm>
                      <a:off x="0" y="0"/>
                      <a:ext cx="5943600" cy="2971800"/>
                    </a:xfrm>
                    <a:prstGeom prst="rect">
                      <a:avLst/>
                    </a:prstGeom>
                  </pic:spPr>
                </pic:pic>
              </a:graphicData>
            </a:graphic>
          </wp:inline>
        </w:drawing>
      </w:r>
      <w:bookmarkEnd w:id="270"/>
    </w:p>
    <w:p w14:paraId="55C43B78" w14:textId="4D7536F0" w:rsidR="00DE32BA" w:rsidRDefault="009F1508">
      <w:pPr>
        <w:pStyle w:val="ImageCaption"/>
      </w:pPr>
      <w:r>
        <w:t xml:space="preserve">Figure 9: A comparison of the results from the time-series regression analysis and the </w:t>
      </w:r>
      <w:proofErr w:type="spellStart"/>
      <w:r>
        <w:t>iHS</w:t>
      </w:r>
      <w:proofErr w:type="spellEnd"/>
      <w:r>
        <w:t xml:space="preserve"> analysis. We compare the p-values from the regression analysis to the absolute </w:t>
      </w:r>
      <w:proofErr w:type="spellStart"/>
      <w:r>
        <w:t>iHS</w:t>
      </w:r>
      <w:proofErr w:type="spellEnd"/>
      <w:r>
        <w:t xml:space="preserve"> values calculated on the HS populations. (A) Negative log10 transformed p-values corresponding to the time-by-selection regime interaction coefficient in the regression analysis of allele frequency over time (y-axis) plotted versus absolute </w:t>
      </w:r>
      <w:proofErr w:type="spellStart"/>
      <w:r>
        <w:t>iHS</w:t>
      </w:r>
      <w:proofErr w:type="spellEnd"/>
      <w:r>
        <w:t xml:space="preserve"> scores (x-axis). (B) Negative log10 transformed p-values corresponding to the </w:t>
      </w:r>
      <w:r>
        <w:rPr>
          <w:smallCaps/>
        </w:rPr>
        <w:t>control</w:t>
      </w:r>
      <w:r>
        <w:t xml:space="preserve"> population contrast in the regression analysis of allele frequency over time (y-axis) plotted versus absolute </w:t>
      </w:r>
      <w:proofErr w:type="spellStart"/>
      <w:r>
        <w:t>iHS</w:t>
      </w:r>
      <w:proofErr w:type="spellEnd"/>
      <w:r>
        <w:t xml:space="preserve"> scores calculated on the </w:t>
      </w:r>
      <w:proofErr w:type="spellStart"/>
      <w:r>
        <w:rPr>
          <w:smallCaps/>
        </w:rPr>
        <w:t>hs</w:t>
      </w:r>
      <w:proofErr w:type="spellEnd"/>
      <w:r>
        <w:t xml:space="preserve"> populations (x-axis). Around </w:t>
      </w:r>
      <w:del w:id="271" w:author="Andrew Clark" w:date="2023-01-02T14:29:00Z">
        <w:r w:rsidDel="00097BDA">
          <w:delText xml:space="preserve">15K </w:delText>
        </w:r>
      </w:del>
      <w:ins w:id="272" w:author="Andrew Clark" w:date="2023-01-02T14:29:00Z">
        <w:r w:rsidR="00097BDA">
          <w:t>15</w:t>
        </w:r>
        <w:r w:rsidR="00097BDA">
          <w:t>k</w:t>
        </w:r>
        <w:r w:rsidR="00097BDA">
          <w:t xml:space="preserve"> </w:t>
        </w:r>
      </w:ins>
      <w:r>
        <w:t xml:space="preserve">SNPs included in the figure, with each point representing one SNP. Only the interaction term p-value are associated with </w:t>
      </w:r>
      <w:proofErr w:type="spellStart"/>
      <w:r>
        <w:t>iHS</w:t>
      </w:r>
      <w:proofErr w:type="spellEnd"/>
      <w:r>
        <w:t xml:space="preserve"> values, suggesting both capture a signal related to high sugar selection. In contrast, signals associated with changes in the </w:t>
      </w:r>
      <w:r>
        <w:rPr>
          <w:smallCaps/>
        </w:rPr>
        <w:t>control</w:t>
      </w:r>
      <w:r>
        <w:t xml:space="preserve"> population are not associated with the </w:t>
      </w:r>
      <w:proofErr w:type="spellStart"/>
      <w:r>
        <w:t>iHS</w:t>
      </w:r>
      <w:proofErr w:type="spellEnd"/>
      <w:r>
        <w:t xml:space="preserve"> signal in the </w:t>
      </w:r>
      <w:proofErr w:type="spellStart"/>
      <w:r>
        <w:rPr>
          <w:smallCaps/>
        </w:rPr>
        <w:t>hs</w:t>
      </w:r>
      <w:proofErr w:type="spellEnd"/>
      <w:r>
        <w:t xml:space="preserve"> populations.</w:t>
      </w:r>
      <w:bookmarkEnd w:id="130"/>
      <w:bookmarkEnd w:id="266"/>
    </w:p>
    <w:p w14:paraId="642A518B" w14:textId="77777777" w:rsidR="00DE32BA" w:rsidRDefault="009F1508">
      <w:pPr>
        <w:pStyle w:val="Heading1"/>
        <w:rPr>
          <w:rFonts w:hint="eastAsia"/>
        </w:rPr>
      </w:pPr>
      <w:bookmarkStart w:id="273" w:name="references"/>
      <w:r>
        <w:t>References</w:t>
      </w:r>
    </w:p>
    <w:p w14:paraId="4687315D" w14:textId="77777777" w:rsidR="00DE32BA" w:rsidRDefault="009F1508">
      <w:pPr>
        <w:pStyle w:val="Bibliography"/>
      </w:pPr>
      <w:bookmarkStart w:id="274" w:name="ref-Akey2009-pp"/>
      <w:bookmarkStart w:id="275" w:name="refs"/>
      <w:proofErr w:type="spellStart"/>
      <w:r>
        <w:t>Akey</w:t>
      </w:r>
      <w:proofErr w:type="spellEnd"/>
      <w:r>
        <w:t xml:space="preserve">, J. M. (2009). Constructing genomic maps of positive selection in humans: Where do we go from here? </w:t>
      </w:r>
      <w:r>
        <w:rPr>
          <w:i/>
          <w:iCs/>
        </w:rPr>
        <w:t>Genome Res.</w:t>
      </w:r>
      <w:r>
        <w:t xml:space="preserve">, </w:t>
      </w:r>
      <w:r>
        <w:rPr>
          <w:i/>
          <w:iCs/>
        </w:rPr>
        <w:t>19</w:t>
      </w:r>
      <w:r>
        <w:t xml:space="preserve">(5), 711–722. </w:t>
      </w:r>
      <w:hyperlink r:id="rId19">
        <w:r>
          <w:rPr>
            <w:rStyle w:val="Hyperlink"/>
          </w:rPr>
          <w:t>https://doi.org/10.1101/gr.086652.108</w:t>
        </w:r>
      </w:hyperlink>
      <w:bookmarkEnd w:id="274"/>
    </w:p>
    <w:p w14:paraId="4B7D9DE4" w14:textId="77777777" w:rsidR="00DE32BA" w:rsidRDefault="009F1508">
      <w:pPr>
        <w:pStyle w:val="Bibliography"/>
      </w:pPr>
      <w:bookmarkStart w:id="276" w:name="ref-Albert2015-tb"/>
      <w:r>
        <w:t xml:space="preserve">Albert, F. W., &amp; </w:t>
      </w:r>
      <w:proofErr w:type="spellStart"/>
      <w:r>
        <w:t>Kruglyak</w:t>
      </w:r>
      <w:proofErr w:type="spellEnd"/>
      <w:r>
        <w:t xml:space="preserve">, L. (2015). The role of regulatory variation in complex traits and disease. </w:t>
      </w:r>
      <w:r>
        <w:rPr>
          <w:i/>
          <w:iCs/>
        </w:rPr>
        <w:t>Nat. Rev. Genet.</w:t>
      </w:r>
      <w:r>
        <w:t xml:space="preserve">, </w:t>
      </w:r>
      <w:r>
        <w:rPr>
          <w:i/>
          <w:iCs/>
        </w:rPr>
        <w:t>16</w:t>
      </w:r>
      <w:r>
        <w:t xml:space="preserve">(4), 197–212. </w:t>
      </w:r>
      <w:hyperlink r:id="rId20">
        <w:r>
          <w:rPr>
            <w:rStyle w:val="Hyperlink"/>
          </w:rPr>
          <w:t>https://doi.org/10.1038/nrg3891</w:t>
        </w:r>
      </w:hyperlink>
      <w:bookmarkEnd w:id="276"/>
    </w:p>
    <w:p w14:paraId="2D1F1D41" w14:textId="77777777" w:rsidR="00DE32BA" w:rsidRDefault="009F1508">
      <w:pPr>
        <w:pStyle w:val="Bibliography"/>
      </w:pPr>
      <w:bookmarkStart w:id="277" w:name="ref-Bank2022-cb"/>
      <w:r>
        <w:t xml:space="preserve">Bank, C. (2022). Epistasis and adaptation on fitness landscapes. </w:t>
      </w:r>
      <w:proofErr w:type="spellStart"/>
      <w:r>
        <w:rPr>
          <w:i/>
          <w:iCs/>
        </w:rPr>
        <w:t>Annu</w:t>
      </w:r>
      <w:proofErr w:type="spellEnd"/>
      <w:r>
        <w:rPr>
          <w:i/>
          <w:iCs/>
        </w:rPr>
        <w:t xml:space="preserve">. Rev. Ecol. </w:t>
      </w:r>
      <w:proofErr w:type="spellStart"/>
      <w:r>
        <w:rPr>
          <w:i/>
          <w:iCs/>
        </w:rPr>
        <w:t>Evol</w:t>
      </w:r>
      <w:proofErr w:type="spellEnd"/>
      <w:r>
        <w:rPr>
          <w:i/>
          <w:iCs/>
        </w:rPr>
        <w:t>. Syst.</w:t>
      </w:r>
      <w:r>
        <w:t xml:space="preserve">, </w:t>
      </w:r>
      <w:r>
        <w:rPr>
          <w:i/>
          <w:iCs/>
        </w:rPr>
        <w:t>53</w:t>
      </w:r>
      <w:r>
        <w:t xml:space="preserve">(1). </w:t>
      </w:r>
      <w:hyperlink r:id="rId21">
        <w:r>
          <w:rPr>
            <w:rStyle w:val="Hyperlink"/>
          </w:rPr>
          <w:t>https://doi.org/10.1146/annurev-ecolsys-102320-112153</w:t>
        </w:r>
      </w:hyperlink>
      <w:bookmarkEnd w:id="277"/>
    </w:p>
    <w:p w14:paraId="1DB20FE5" w14:textId="77777777" w:rsidR="00DE32BA" w:rsidRDefault="009F1508">
      <w:pPr>
        <w:pStyle w:val="Bibliography"/>
      </w:pPr>
      <w:bookmarkStart w:id="278" w:name="ref-Barghi2020-ie"/>
      <w:proofErr w:type="spellStart"/>
      <w:r>
        <w:t>Barghi</w:t>
      </w:r>
      <w:proofErr w:type="spellEnd"/>
      <w:r>
        <w:t xml:space="preserve">, N., </w:t>
      </w:r>
      <w:proofErr w:type="spellStart"/>
      <w:r>
        <w:t>Hermisson</w:t>
      </w:r>
      <w:proofErr w:type="spellEnd"/>
      <w:r>
        <w:t xml:space="preserve">, J., &amp; Schlötterer, C. (2020). Polygenic adaptation: A unifying framework to understand positive selection. </w:t>
      </w:r>
      <w:r>
        <w:rPr>
          <w:i/>
          <w:iCs/>
        </w:rPr>
        <w:t>Nat. Rev. Genet.</w:t>
      </w:r>
      <w:r>
        <w:t xml:space="preserve"> </w:t>
      </w:r>
      <w:hyperlink r:id="rId22">
        <w:r>
          <w:rPr>
            <w:rStyle w:val="Hyperlink"/>
          </w:rPr>
          <w:t>https://doi.org/10.1038/s41576-020-0250-z</w:t>
        </w:r>
      </w:hyperlink>
      <w:bookmarkEnd w:id="278"/>
    </w:p>
    <w:p w14:paraId="53189065" w14:textId="77777777" w:rsidR="00DE32BA" w:rsidRDefault="009F1508">
      <w:pPr>
        <w:pStyle w:val="Bibliography"/>
      </w:pPr>
      <w:bookmarkStart w:id="279" w:name="ref-Barghi2019-fh"/>
      <w:proofErr w:type="spellStart"/>
      <w:r>
        <w:t>Barghi</w:t>
      </w:r>
      <w:proofErr w:type="spellEnd"/>
      <w:r>
        <w:t xml:space="preserve">, N., &amp; Schlötterer, C. (2019). Shifting the paradigm in evolve and </w:t>
      </w:r>
      <w:proofErr w:type="spellStart"/>
      <w:r>
        <w:t>resequence</w:t>
      </w:r>
      <w:proofErr w:type="spellEnd"/>
      <w:r>
        <w:t xml:space="preserve"> studies: From analysis of single nucleotide polymorphisms to selected haplotype blocks. </w:t>
      </w:r>
      <w:r>
        <w:rPr>
          <w:i/>
          <w:iCs/>
        </w:rPr>
        <w:t>Mol. Ecol.</w:t>
      </w:r>
      <w:r>
        <w:t xml:space="preserve">, </w:t>
      </w:r>
      <w:r>
        <w:rPr>
          <w:i/>
          <w:iCs/>
        </w:rPr>
        <w:t>28</w:t>
      </w:r>
      <w:r>
        <w:t xml:space="preserve">(3), 521–524. </w:t>
      </w:r>
      <w:hyperlink r:id="rId23">
        <w:r>
          <w:rPr>
            <w:rStyle w:val="Hyperlink"/>
          </w:rPr>
          <w:t>https://doi.org/10.1111/mec.14992</w:t>
        </w:r>
      </w:hyperlink>
      <w:bookmarkEnd w:id="279"/>
    </w:p>
    <w:p w14:paraId="7068421D" w14:textId="77777777" w:rsidR="00DE32BA" w:rsidRDefault="009F1508">
      <w:pPr>
        <w:pStyle w:val="Bibliography"/>
      </w:pPr>
      <w:bookmarkStart w:id="280" w:name="ref-Birse2010-nt"/>
      <w:proofErr w:type="spellStart"/>
      <w:r>
        <w:t>Birse</w:t>
      </w:r>
      <w:proofErr w:type="spellEnd"/>
      <w:r>
        <w:t xml:space="preserve">, R. T., Choi, J., Reardon, K., Rodriguez, J., Graham, S., Diop, S., </w:t>
      </w:r>
      <w:proofErr w:type="spellStart"/>
      <w:r>
        <w:t>Ocorr</w:t>
      </w:r>
      <w:proofErr w:type="spellEnd"/>
      <w:r>
        <w:t xml:space="preserve">, K., </w:t>
      </w:r>
      <w:proofErr w:type="spellStart"/>
      <w:r>
        <w:t>Bodmer</w:t>
      </w:r>
      <w:proofErr w:type="spellEnd"/>
      <w:r>
        <w:t xml:space="preserve">, R., &amp; Oldham, S. (2010). High-fat-diet-induced obesity and heart dysfunction are regulated by the TOR pathway in drosophila. </w:t>
      </w:r>
      <w:r>
        <w:rPr>
          <w:i/>
          <w:iCs/>
        </w:rPr>
        <w:t xml:space="preserve">Cell </w:t>
      </w:r>
      <w:proofErr w:type="spellStart"/>
      <w:r>
        <w:rPr>
          <w:i/>
          <w:iCs/>
        </w:rPr>
        <w:t>Metab</w:t>
      </w:r>
      <w:proofErr w:type="spellEnd"/>
      <w:r>
        <w:rPr>
          <w:i/>
          <w:iCs/>
        </w:rPr>
        <w:t>.</w:t>
      </w:r>
      <w:r>
        <w:t xml:space="preserve">, </w:t>
      </w:r>
      <w:r>
        <w:rPr>
          <w:i/>
          <w:iCs/>
        </w:rPr>
        <w:t>12</w:t>
      </w:r>
      <w:r>
        <w:t xml:space="preserve">(5), 533–544. </w:t>
      </w:r>
      <w:hyperlink r:id="rId24">
        <w:r>
          <w:rPr>
            <w:rStyle w:val="Hyperlink"/>
          </w:rPr>
          <w:t>https://doi.org/10.1016/j.cmet.2010.09.014</w:t>
        </w:r>
      </w:hyperlink>
      <w:bookmarkEnd w:id="280"/>
    </w:p>
    <w:p w14:paraId="6ABD410D" w14:textId="77777777" w:rsidR="00DE32BA" w:rsidRDefault="009F1508">
      <w:pPr>
        <w:pStyle w:val="Bibliography"/>
      </w:pPr>
      <w:bookmarkStart w:id="281" w:name="ref-Bolger2014-ra"/>
      <w:r>
        <w:t xml:space="preserve">Bolger, A. M., Lohse, M., &amp; </w:t>
      </w:r>
      <w:proofErr w:type="spellStart"/>
      <w:r>
        <w:t>Usadel</w:t>
      </w:r>
      <w:proofErr w:type="spellEnd"/>
      <w:r>
        <w:t xml:space="preserve">, B. (2014). </w:t>
      </w:r>
      <w:proofErr w:type="spellStart"/>
      <w:r>
        <w:t>Trimmomatic</w:t>
      </w:r>
      <w:proofErr w:type="spellEnd"/>
      <w:r>
        <w:t xml:space="preserve">: A flexible trimmer for </w:t>
      </w:r>
      <w:proofErr w:type="spellStart"/>
      <w:r>
        <w:t>illumina</w:t>
      </w:r>
      <w:proofErr w:type="spellEnd"/>
      <w:r>
        <w:t xml:space="preserve"> sequence data. </w:t>
      </w:r>
      <w:r>
        <w:rPr>
          <w:i/>
          <w:iCs/>
        </w:rPr>
        <w:t>Bioinformatics</w:t>
      </w:r>
      <w:r>
        <w:t xml:space="preserve">, </w:t>
      </w:r>
      <w:r>
        <w:rPr>
          <w:i/>
          <w:iCs/>
        </w:rPr>
        <w:t>30</w:t>
      </w:r>
      <w:r>
        <w:t xml:space="preserve">(15), 2114–2120. </w:t>
      </w:r>
      <w:hyperlink r:id="rId25">
        <w:r>
          <w:rPr>
            <w:rStyle w:val="Hyperlink"/>
          </w:rPr>
          <w:t>https://doi.org/10.1093/bioinformatics/btu170</w:t>
        </w:r>
      </w:hyperlink>
      <w:bookmarkEnd w:id="281"/>
    </w:p>
    <w:p w14:paraId="79758CED" w14:textId="77777777" w:rsidR="00DE32BA" w:rsidRDefault="009F1508">
      <w:pPr>
        <w:pStyle w:val="Bibliography"/>
      </w:pPr>
      <w:bookmarkStart w:id="282" w:name="ref-Boyle2017-re"/>
      <w:r>
        <w:t xml:space="preserve">Boyle, E. A., Li, Y. I., &amp; Pritchard, J. K. (2017). An expanded view of complex traits: From polygenic to </w:t>
      </w:r>
      <w:proofErr w:type="spellStart"/>
      <w:r>
        <w:t>omnigenic</w:t>
      </w:r>
      <w:proofErr w:type="spellEnd"/>
      <w:r>
        <w:t xml:space="preserve">. </w:t>
      </w:r>
      <w:r>
        <w:rPr>
          <w:i/>
          <w:iCs/>
        </w:rPr>
        <w:t>Cell</w:t>
      </w:r>
      <w:r>
        <w:t xml:space="preserve">, </w:t>
      </w:r>
      <w:r>
        <w:rPr>
          <w:i/>
          <w:iCs/>
        </w:rPr>
        <w:t>169</w:t>
      </w:r>
      <w:r>
        <w:t xml:space="preserve">(7), 1177–1186. </w:t>
      </w:r>
      <w:hyperlink r:id="rId26">
        <w:r>
          <w:rPr>
            <w:rStyle w:val="Hyperlink"/>
          </w:rPr>
          <w:t>https://doi.org/10.1016/j.cell.2017.05.038</w:t>
        </w:r>
      </w:hyperlink>
      <w:bookmarkEnd w:id="282"/>
    </w:p>
    <w:p w14:paraId="2DAC4DF2" w14:textId="77777777" w:rsidR="00DE32BA" w:rsidRDefault="009F1508">
      <w:pPr>
        <w:pStyle w:val="Bibliography"/>
      </w:pPr>
      <w:bookmarkStart w:id="283" w:name="ref-Boyrie2021-jo"/>
      <w:proofErr w:type="spellStart"/>
      <w:r>
        <w:t>Boyrie</w:t>
      </w:r>
      <w:proofErr w:type="spellEnd"/>
      <w:r>
        <w:t xml:space="preserve">, L., Moreau, C., </w:t>
      </w:r>
      <w:proofErr w:type="spellStart"/>
      <w:r>
        <w:t>Frugier</w:t>
      </w:r>
      <w:proofErr w:type="spellEnd"/>
      <w:r>
        <w:t xml:space="preserve">, F., </w:t>
      </w:r>
      <w:proofErr w:type="spellStart"/>
      <w:r>
        <w:t>Jacquet</w:t>
      </w:r>
      <w:proofErr w:type="spellEnd"/>
      <w:r>
        <w:t xml:space="preserve">, C., &amp; Bonhomme, M. (2021). A linkage disequilibrium-based statistical test for Genome-Wide epistatic selection scans in structured populations. </w:t>
      </w:r>
      <w:r>
        <w:rPr>
          <w:i/>
          <w:iCs/>
        </w:rPr>
        <w:t>Heredity</w:t>
      </w:r>
      <w:r>
        <w:t xml:space="preserve">, </w:t>
      </w:r>
      <w:r>
        <w:rPr>
          <w:i/>
          <w:iCs/>
        </w:rPr>
        <w:t>126</w:t>
      </w:r>
      <w:r>
        <w:t xml:space="preserve">(1), 77–91. </w:t>
      </w:r>
      <w:hyperlink r:id="rId27">
        <w:r>
          <w:rPr>
            <w:rStyle w:val="Hyperlink"/>
          </w:rPr>
          <w:t>https://doi.org/10.1038/s41437-020-0349-1</w:t>
        </w:r>
      </w:hyperlink>
      <w:bookmarkEnd w:id="283"/>
    </w:p>
    <w:p w14:paraId="4636FB7B" w14:textId="77777777" w:rsidR="00DE32BA" w:rsidRDefault="009F1508">
      <w:pPr>
        <w:pStyle w:val="Bibliography"/>
      </w:pPr>
      <w:bookmarkStart w:id="284" w:name="ref-Burny2021-wp"/>
      <w:r>
        <w:t xml:space="preserve">Burny, C., Nolte, V., Dolezal, M., &amp; Schlötterer, C. (2021). Highly parallel genomic selection response in replicated drosophila melanogaster populations with reduced genetic variation. </w:t>
      </w:r>
      <w:r>
        <w:rPr>
          <w:i/>
          <w:iCs/>
        </w:rPr>
        <w:t xml:space="preserve">Genome Biol. </w:t>
      </w:r>
      <w:proofErr w:type="spellStart"/>
      <w:r>
        <w:rPr>
          <w:i/>
          <w:iCs/>
        </w:rPr>
        <w:t>Evol</w:t>
      </w:r>
      <w:proofErr w:type="spellEnd"/>
      <w:r>
        <w:rPr>
          <w:i/>
          <w:iCs/>
        </w:rPr>
        <w:t>.</w:t>
      </w:r>
      <w:r>
        <w:t xml:space="preserve">, </w:t>
      </w:r>
      <w:r>
        <w:rPr>
          <w:i/>
          <w:iCs/>
        </w:rPr>
        <w:t>13</w:t>
      </w:r>
      <w:r>
        <w:t xml:space="preserve">(11). </w:t>
      </w:r>
      <w:hyperlink r:id="rId28">
        <w:r>
          <w:rPr>
            <w:rStyle w:val="Hyperlink"/>
          </w:rPr>
          <w:t>https://doi.org/10.1093/gbe/evab239</w:t>
        </w:r>
      </w:hyperlink>
      <w:bookmarkEnd w:id="284"/>
    </w:p>
    <w:p w14:paraId="465A6ADC" w14:textId="77777777" w:rsidR="00DE32BA" w:rsidRDefault="009F1508">
      <w:pPr>
        <w:pStyle w:val="Bibliography"/>
      </w:pPr>
      <w:bookmarkStart w:id="285" w:name="ref-Chevin2008-gx"/>
      <w:r>
        <w:t xml:space="preserve">Chevin, L.-M., &amp; Hospital, F. (2008). Selective sweep at a quantitative trait locus in the presence of background genetic variation. </w:t>
      </w:r>
      <w:r>
        <w:rPr>
          <w:i/>
          <w:iCs/>
        </w:rPr>
        <w:t>Genetics</w:t>
      </w:r>
      <w:r>
        <w:t xml:space="preserve">, </w:t>
      </w:r>
      <w:r>
        <w:rPr>
          <w:i/>
          <w:iCs/>
        </w:rPr>
        <w:t>180</w:t>
      </w:r>
      <w:r>
        <w:t xml:space="preserve">(3), 1645–1660. </w:t>
      </w:r>
      <w:hyperlink r:id="rId29">
        <w:r>
          <w:rPr>
            <w:rStyle w:val="Hyperlink"/>
          </w:rPr>
          <w:t>https://doi.org/10.1534/genetics.108.093351</w:t>
        </w:r>
      </w:hyperlink>
      <w:bookmarkEnd w:id="285"/>
    </w:p>
    <w:p w14:paraId="15C25736" w14:textId="77777777" w:rsidR="00DE32BA" w:rsidRDefault="009F1508">
      <w:pPr>
        <w:pStyle w:val="Bibliography"/>
      </w:pPr>
      <w:bookmarkStart w:id="286" w:name="ref-Chng2017-xv"/>
      <w:proofErr w:type="spellStart"/>
      <w:r>
        <w:t>Chng</w:t>
      </w:r>
      <w:proofErr w:type="spellEnd"/>
      <w:r>
        <w:t xml:space="preserve">, W.-B. A., </w:t>
      </w:r>
      <w:proofErr w:type="spellStart"/>
      <w:r>
        <w:t>Hietakangas</w:t>
      </w:r>
      <w:proofErr w:type="spellEnd"/>
      <w:r>
        <w:t xml:space="preserve">, V., &amp; Lemaitre, B. (2017). Physiological adaptations to sugar intake: New paradigms from drosophila melanogaster. </w:t>
      </w:r>
      <w:r>
        <w:rPr>
          <w:i/>
          <w:iCs/>
        </w:rPr>
        <w:t xml:space="preserve">Trends Endocrinol. </w:t>
      </w:r>
      <w:proofErr w:type="spellStart"/>
      <w:r>
        <w:rPr>
          <w:i/>
          <w:iCs/>
        </w:rPr>
        <w:t>Metab</w:t>
      </w:r>
      <w:proofErr w:type="spellEnd"/>
      <w:r>
        <w:rPr>
          <w:i/>
          <w:iCs/>
        </w:rPr>
        <w:t>.</w:t>
      </w:r>
      <w:r>
        <w:t xml:space="preserve">, </w:t>
      </w:r>
      <w:r>
        <w:rPr>
          <w:i/>
          <w:iCs/>
        </w:rPr>
        <w:t>28</w:t>
      </w:r>
      <w:r>
        <w:t xml:space="preserve">(2), 131–142. </w:t>
      </w:r>
      <w:hyperlink r:id="rId30">
        <w:r>
          <w:rPr>
            <w:rStyle w:val="Hyperlink"/>
          </w:rPr>
          <w:t>https://doi.org/10.1016/j.tem.2016.11.003</w:t>
        </w:r>
      </w:hyperlink>
      <w:bookmarkEnd w:id="286"/>
    </w:p>
    <w:p w14:paraId="5B986B90" w14:textId="77777777" w:rsidR="00DE32BA" w:rsidRDefault="009F1508">
      <w:pPr>
        <w:pStyle w:val="Bibliography"/>
      </w:pPr>
      <w:bookmarkStart w:id="287" w:name="ref-Chng2014-ih"/>
      <w:proofErr w:type="spellStart"/>
      <w:r>
        <w:t>Chng</w:t>
      </w:r>
      <w:proofErr w:type="spellEnd"/>
      <w:r>
        <w:t xml:space="preserve">, W.-B. A., Sleiman, M. S. B., </w:t>
      </w:r>
      <w:proofErr w:type="spellStart"/>
      <w:r>
        <w:t>Schüpfer</w:t>
      </w:r>
      <w:proofErr w:type="spellEnd"/>
      <w:r>
        <w:t xml:space="preserve">, F., &amp; Lemaitre, B. (2014). Transforming growth factor </w:t>
      </w:r>
      <m:oMath>
        <m:r>
          <w:rPr>
            <w:rFonts w:ascii="Cambria Math" w:hAnsi="Cambria Math"/>
          </w:rPr>
          <m:t>β</m:t>
        </m:r>
      </m:oMath>
      <w:r>
        <w:t xml:space="preserve">/activin signaling functions as a sugar-sensing feedback loop to regulate digestive enzyme expression. </w:t>
      </w:r>
      <w:r>
        <w:rPr>
          <w:i/>
          <w:iCs/>
        </w:rPr>
        <w:t>Cell Rep.</w:t>
      </w:r>
      <w:r>
        <w:t xml:space="preserve">, </w:t>
      </w:r>
      <w:r>
        <w:rPr>
          <w:i/>
          <w:iCs/>
        </w:rPr>
        <w:t>9</w:t>
      </w:r>
      <w:r>
        <w:t xml:space="preserve">(1), 336–348. </w:t>
      </w:r>
      <w:hyperlink r:id="rId31">
        <w:r>
          <w:rPr>
            <w:rStyle w:val="Hyperlink"/>
          </w:rPr>
          <w:t>https://doi.org/10.1016/j.celrep.2014.08.064</w:t>
        </w:r>
      </w:hyperlink>
      <w:bookmarkEnd w:id="287"/>
    </w:p>
    <w:p w14:paraId="01634EF4" w14:textId="77777777" w:rsidR="00DE32BA" w:rsidRDefault="009F1508">
      <w:pPr>
        <w:pStyle w:val="Bibliography"/>
      </w:pPr>
      <w:bookmarkStart w:id="288" w:name="ref-Corbett-Detig2013-nf"/>
      <w:r>
        <w:t>Corbett-</w:t>
      </w:r>
      <w:proofErr w:type="spellStart"/>
      <w:r>
        <w:t>Detig</w:t>
      </w:r>
      <w:proofErr w:type="spellEnd"/>
      <w:r>
        <w:t xml:space="preserve">, R. B., Zhou, J., Clark, A. G., Hartl, D. L., &amp; Ayroles, J. F. (2013). Genetic incompatibilities are widespread within species. </w:t>
      </w:r>
      <w:r>
        <w:rPr>
          <w:i/>
          <w:iCs/>
        </w:rPr>
        <w:t>Nature</w:t>
      </w:r>
      <w:r>
        <w:t xml:space="preserve">, </w:t>
      </w:r>
      <w:r>
        <w:rPr>
          <w:i/>
          <w:iCs/>
        </w:rPr>
        <w:t>504</w:t>
      </w:r>
      <w:r>
        <w:t xml:space="preserve">(7478), 135–137. </w:t>
      </w:r>
      <w:hyperlink r:id="rId32">
        <w:r>
          <w:rPr>
            <w:rStyle w:val="Hyperlink"/>
          </w:rPr>
          <w:t>https://doi.org/10.1038/nature12678</w:t>
        </w:r>
      </w:hyperlink>
      <w:bookmarkEnd w:id="288"/>
    </w:p>
    <w:p w14:paraId="59D89FBC" w14:textId="77777777" w:rsidR="00DE32BA" w:rsidRDefault="009F1508">
      <w:pPr>
        <w:pStyle w:val="Bibliography"/>
      </w:pPr>
      <w:bookmarkStart w:id="289" w:name="ref-Crow2010-fm"/>
      <w:r>
        <w:t xml:space="preserve">Crow, J. F. (2010). On epistasis: Why it is unimportant in polygenic directional selection. </w:t>
      </w:r>
      <w:r>
        <w:rPr>
          <w:i/>
          <w:iCs/>
        </w:rPr>
        <w:t xml:space="preserve">Philos. Trans. R. Soc. </w:t>
      </w:r>
      <w:proofErr w:type="spellStart"/>
      <w:r>
        <w:rPr>
          <w:i/>
          <w:iCs/>
        </w:rPr>
        <w:t>Lond</w:t>
      </w:r>
      <w:proofErr w:type="spellEnd"/>
      <w:r>
        <w:rPr>
          <w:i/>
          <w:iCs/>
        </w:rPr>
        <w:t>. B Biol. Sci.</w:t>
      </w:r>
      <w:r>
        <w:t xml:space="preserve">, </w:t>
      </w:r>
      <w:r>
        <w:rPr>
          <w:i/>
          <w:iCs/>
        </w:rPr>
        <w:t>365</w:t>
      </w:r>
      <w:r>
        <w:t xml:space="preserve">(1544), 1241–1244. </w:t>
      </w:r>
      <w:hyperlink r:id="rId33">
        <w:r>
          <w:rPr>
            <w:rStyle w:val="Hyperlink"/>
          </w:rPr>
          <w:t>https://doi.org/10.1098/rstb.2009.0275</w:t>
        </w:r>
      </w:hyperlink>
      <w:bookmarkEnd w:id="289"/>
    </w:p>
    <w:p w14:paraId="6674D8DF" w14:textId="77777777" w:rsidR="00DE32BA" w:rsidRDefault="009F1508">
      <w:pPr>
        <w:pStyle w:val="Bibliography"/>
      </w:pPr>
      <w:bookmarkStart w:id="290" w:name="ref-Das2020-xp"/>
      <w:r>
        <w:t xml:space="preserve">Das, S. G., </w:t>
      </w:r>
      <w:proofErr w:type="spellStart"/>
      <w:r>
        <w:t>Direito</w:t>
      </w:r>
      <w:proofErr w:type="spellEnd"/>
      <w:r>
        <w:t xml:space="preserve">, S. O., </w:t>
      </w:r>
      <w:proofErr w:type="spellStart"/>
      <w:r>
        <w:t>Waclaw</w:t>
      </w:r>
      <w:proofErr w:type="spellEnd"/>
      <w:r>
        <w:t xml:space="preserve">, B., Allen, R. J., &amp; Krug, J. (2020). Predictable properties of fitness landscapes induced by adaptational tradeoffs. </w:t>
      </w:r>
      <w:proofErr w:type="spellStart"/>
      <w:r>
        <w:rPr>
          <w:i/>
          <w:iCs/>
        </w:rPr>
        <w:t>Elife</w:t>
      </w:r>
      <w:proofErr w:type="spellEnd"/>
      <w:r>
        <w:t xml:space="preserve">, </w:t>
      </w:r>
      <w:r>
        <w:rPr>
          <w:i/>
          <w:iCs/>
        </w:rPr>
        <w:t>9</w:t>
      </w:r>
      <w:r>
        <w:t xml:space="preserve">. </w:t>
      </w:r>
      <w:hyperlink r:id="rId34">
        <w:r>
          <w:rPr>
            <w:rStyle w:val="Hyperlink"/>
          </w:rPr>
          <w:t>https://doi.org/10.7554/eLife.55155</w:t>
        </w:r>
      </w:hyperlink>
      <w:bookmarkEnd w:id="290"/>
    </w:p>
    <w:p w14:paraId="2BB0C5B2" w14:textId="77777777" w:rsidR="00DE32BA" w:rsidRDefault="009F1508">
      <w:pPr>
        <w:pStyle w:val="Bibliography"/>
      </w:pPr>
      <w:bookmarkStart w:id="291" w:name="ref-Delaneau2008-wq"/>
      <w:proofErr w:type="spellStart"/>
      <w:r>
        <w:t>Delaneau</w:t>
      </w:r>
      <w:proofErr w:type="spellEnd"/>
      <w:r>
        <w:t xml:space="preserve">, O., </w:t>
      </w:r>
      <w:proofErr w:type="spellStart"/>
      <w:r>
        <w:t>Coulonges</w:t>
      </w:r>
      <w:proofErr w:type="spellEnd"/>
      <w:r>
        <w:t xml:space="preserve">, C., &amp; </w:t>
      </w:r>
      <w:proofErr w:type="spellStart"/>
      <w:r>
        <w:t>Zagury</w:t>
      </w:r>
      <w:proofErr w:type="spellEnd"/>
      <w:r>
        <w:t xml:space="preserve">, J.-F. (2008). Shape-IT: New rapid and accurate algorithm for haplotype inference. </w:t>
      </w:r>
      <w:r>
        <w:rPr>
          <w:i/>
          <w:iCs/>
        </w:rPr>
        <w:t>BMC Bioinformatics</w:t>
      </w:r>
      <w:r>
        <w:t xml:space="preserve">, </w:t>
      </w:r>
      <w:r>
        <w:rPr>
          <w:i/>
          <w:iCs/>
        </w:rPr>
        <w:t>9</w:t>
      </w:r>
      <w:r>
        <w:t xml:space="preserve">, 540. </w:t>
      </w:r>
      <w:hyperlink r:id="rId35">
        <w:r>
          <w:rPr>
            <w:rStyle w:val="Hyperlink"/>
          </w:rPr>
          <w:t>https://doi.org/10.1186/1471-2105-9-540</w:t>
        </w:r>
      </w:hyperlink>
      <w:bookmarkEnd w:id="291"/>
    </w:p>
    <w:p w14:paraId="379CF99C" w14:textId="77777777" w:rsidR="00DE32BA" w:rsidRDefault="009F1508">
      <w:pPr>
        <w:pStyle w:val="Bibliography"/>
      </w:pPr>
      <w:bookmarkStart w:id="292" w:name="ref-Dobin2013-xh"/>
      <w:proofErr w:type="spellStart"/>
      <w:r>
        <w:t>Dobin</w:t>
      </w:r>
      <w:proofErr w:type="spellEnd"/>
      <w:r>
        <w:t xml:space="preserve">, A., Davis, C. A., Schlesinger, F., </w:t>
      </w:r>
      <w:proofErr w:type="spellStart"/>
      <w:r>
        <w:t>Drenkow</w:t>
      </w:r>
      <w:proofErr w:type="spellEnd"/>
      <w:r>
        <w:t xml:space="preserve">, J., Zaleski, C., Jha, S., </w:t>
      </w:r>
      <w:proofErr w:type="spellStart"/>
      <w:r>
        <w:t>Batut</w:t>
      </w:r>
      <w:proofErr w:type="spellEnd"/>
      <w:r>
        <w:t xml:space="preserve">, P., </w:t>
      </w:r>
      <w:proofErr w:type="spellStart"/>
      <w:r>
        <w:t>Chaisson</w:t>
      </w:r>
      <w:proofErr w:type="spellEnd"/>
      <w:r>
        <w:t xml:space="preserve">, M., &amp; </w:t>
      </w:r>
      <w:proofErr w:type="spellStart"/>
      <w:r>
        <w:t>Gingeras</w:t>
      </w:r>
      <w:proofErr w:type="spellEnd"/>
      <w:r>
        <w:t xml:space="preserve">, T. R. (2013). STAR: Ultrafast universal RNA-seq aligner. </w:t>
      </w:r>
      <w:r>
        <w:rPr>
          <w:i/>
          <w:iCs/>
        </w:rPr>
        <w:t>Bioinformatics</w:t>
      </w:r>
      <w:r>
        <w:t xml:space="preserve">, </w:t>
      </w:r>
      <w:r>
        <w:rPr>
          <w:i/>
          <w:iCs/>
        </w:rPr>
        <w:t>29</w:t>
      </w:r>
      <w:r>
        <w:t xml:space="preserve">(1), 15–21. </w:t>
      </w:r>
      <w:hyperlink r:id="rId36">
        <w:r>
          <w:rPr>
            <w:rStyle w:val="Hyperlink"/>
          </w:rPr>
          <w:t>https://doi.org/10.1093/bioinformatics/bts635</w:t>
        </w:r>
      </w:hyperlink>
      <w:bookmarkEnd w:id="292"/>
    </w:p>
    <w:p w14:paraId="1C209523" w14:textId="77777777" w:rsidR="00DE32BA" w:rsidRDefault="009F1508">
      <w:pPr>
        <w:pStyle w:val="Bibliography"/>
      </w:pPr>
      <w:bookmarkStart w:id="293" w:name="ref-Dus2015-wd"/>
      <w:proofErr w:type="spellStart"/>
      <w:r>
        <w:t>Dus</w:t>
      </w:r>
      <w:proofErr w:type="spellEnd"/>
      <w:r>
        <w:t xml:space="preserve">, M., Lai, J. S.-Y., </w:t>
      </w:r>
      <w:proofErr w:type="spellStart"/>
      <w:r>
        <w:t>Gunapala</w:t>
      </w:r>
      <w:proofErr w:type="spellEnd"/>
      <w:r>
        <w:t xml:space="preserve">, K. M., Min, S., Tayler, T. D., </w:t>
      </w:r>
      <w:proofErr w:type="spellStart"/>
      <w:r>
        <w:t>Hergarden</w:t>
      </w:r>
      <w:proofErr w:type="spellEnd"/>
      <w:r>
        <w:t xml:space="preserve">, A. C., </w:t>
      </w:r>
      <w:proofErr w:type="spellStart"/>
      <w:r>
        <w:t>Geraud</w:t>
      </w:r>
      <w:proofErr w:type="spellEnd"/>
      <w:r>
        <w:t xml:space="preserve">, E., Joseph, C. M., &amp; Suh, G. S. B. (2015). Nutrient sensor in the brain directs the action of the Brain-Gut axis in drosophila. </w:t>
      </w:r>
      <w:r>
        <w:rPr>
          <w:i/>
          <w:iCs/>
        </w:rPr>
        <w:t>Neuron</w:t>
      </w:r>
      <w:r>
        <w:t xml:space="preserve">, </w:t>
      </w:r>
      <w:r>
        <w:rPr>
          <w:i/>
          <w:iCs/>
        </w:rPr>
        <w:t>87</w:t>
      </w:r>
      <w:r>
        <w:t xml:space="preserve">(1), 139–151. </w:t>
      </w:r>
      <w:hyperlink r:id="rId37">
        <w:r>
          <w:rPr>
            <w:rStyle w:val="Hyperlink"/>
          </w:rPr>
          <w:t>https://doi.org/10.1016/j.neuron.2015.05.032</w:t>
        </w:r>
      </w:hyperlink>
      <w:bookmarkEnd w:id="293"/>
    </w:p>
    <w:p w14:paraId="290633C9" w14:textId="77777777" w:rsidR="00DE32BA" w:rsidRDefault="009F1508">
      <w:pPr>
        <w:pStyle w:val="Bibliography"/>
      </w:pPr>
      <w:bookmarkStart w:id="294" w:name="ref-Feder2016-io"/>
      <w:r>
        <w:t xml:space="preserve">Feder, A. F., Rhee, S.-Y., Holmes, S. P., Shafer, R. W., Petrov, D. A., &amp; </w:t>
      </w:r>
      <w:proofErr w:type="spellStart"/>
      <w:r>
        <w:t>Pennings</w:t>
      </w:r>
      <w:proofErr w:type="spellEnd"/>
      <w:r>
        <w:t xml:space="preserve">, P. S. (2016). More effective drugs lead to harder selective sweeps in the evolution of drug resistance in HIV-1. </w:t>
      </w:r>
      <w:proofErr w:type="spellStart"/>
      <w:r>
        <w:rPr>
          <w:i/>
          <w:iCs/>
        </w:rPr>
        <w:t>Elife</w:t>
      </w:r>
      <w:proofErr w:type="spellEnd"/>
      <w:r>
        <w:t xml:space="preserve">, </w:t>
      </w:r>
      <w:r>
        <w:rPr>
          <w:i/>
          <w:iCs/>
        </w:rPr>
        <w:t>5</w:t>
      </w:r>
      <w:r>
        <w:t xml:space="preserve">. </w:t>
      </w:r>
      <w:hyperlink r:id="rId38">
        <w:r>
          <w:rPr>
            <w:rStyle w:val="Hyperlink"/>
          </w:rPr>
          <w:t>https://doi.org/10.7554/eLife.10670</w:t>
        </w:r>
      </w:hyperlink>
      <w:bookmarkEnd w:id="294"/>
    </w:p>
    <w:p w14:paraId="6DFD7837" w14:textId="77777777" w:rsidR="00DE32BA" w:rsidRDefault="009F1508">
      <w:pPr>
        <w:pStyle w:val="Bibliography"/>
      </w:pPr>
      <w:bookmarkStart w:id="295" w:name="ref-Fuller2005-wn"/>
      <w:r>
        <w:t xml:space="preserve">Fuller, R. C., Baer, C. F., &amp; Travis, J. (2005). How and when selection experiments might actually be useful. </w:t>
      </w:r>
      <w:proofErr w:type="spellStart"/>
      <w:r>
        <w:rPr>
          <w:i/>
          <w:iCs/>
        </w:rPr>
        <w:t>Integr</w:t>
      </w:r>
      <w:proofErr w:type="spellEnd"/>
      <w:r>
        <w:rPr>
          <w:i/>
          <w:iCs/>
        </w:rPr>
        <w:t>. Comp. Biol.</w:t>
      </w:r>
      <w:r>
        <w:t xml:space="preserve">, </w:t>
      </w:r>
      <w:r>
        <w:rPr>
          <w:i/>
          <w:iCs/>
        </w:rPr>
        <w:t>45</w:t>
      </w:r>
      <w:r>
        <w:t>(3), 391–404.</w:t>
      </w:r>
      <w:bookmarkEnd w:id="295"/>
    </w:p>
    <w:p w14:paraId="2FF9B9C9" w14:textId="77777777" w:rsidR="00DE32BA" w:rsidRDefault="009F1508">
      <w:pPr>
        <w:pStyle w:val="Bibliography"/>
      </w:pPr>
      <w:bookmarkStart w:id="296" w:name="ref-Garud2015-iq"/>
      <w:r>
        <w:t xml:space="preserve">Garud, N. R., Messer, P. W., </w:t>
      </w:r>
      <w:proofErr w:type="spellStart"/>
      <w:r>
        <w:t>Buzbas</w:t>
      </w:r>
      <w:proofErr w:type="spellEnd"/>
      <w:r>
        <w:t xml:space="preserve">, E. O., &amp; Petrov, D. A. (2015). Recent selective sweeps in north </w:t>
      </w:r>
      <w:proofErr w:type="spellStart"/>
      <w:r>
        <w:t>american</w:t>
      </w:r>
      <w:proofErr w:type="spellEnd"/>
      <w:r>
        <w:t xml:space="preserve"> drosophila melanogaster show signatures of soft sweeps. </w:t>
      </w:r>
      <w:proofErr w:type="spellStart"/>
      <w:r>
        <w:rPr>
          <w:i/>
          <w:iCs/>
        </w:rPr>
        <w:t>PLoS</w:t>
      </w:r>
      <w:proofErr w:type="spellEnd"/>
      <w:r>
        <w:rPr>
          <w:i/>
          <w:iCs/>
        </w:rPr>
        <w:t xml:space="preserve"> Genet.</w:t>
      </w:r>
      <w:r>
        <w:t xml:space="preserve">, </w:t>
      </w:r>
      <w:r>
        <w:rPr>
          <w:i/>
          <w:iCs/>
        </w:rPr>
        <w:t>11</w:t>
      </w:r>
      <w:r>
        <w:t xml:space="preserve">(2), e1005004. </w:t>
      </w:r>
      <w:hyperlink r:id="rId39">
        <w:r>
          <w:rPr>
            <w:rStyle w:val="Hyperlink"/>
          </w:rPr>
          <w:t>https://doi.org/10.1371/journal.pgen.1005004</w:t>
        </w:r>
      </w:hyperlink>
      <w:bookmarkEnd w:id="296"/>
    </w:p>
    <w:p w14:paraId="1A592BC3" w14:textId="77777777" w:rsidR="00DE32BA" w:rsidRDefault="009F1508">
      <w:pPr>
        <w:pStyle w:val="Bibliography"/>
      </w:pPr>
      <w:bookmarkStart w:id="297" w:name="ref-Gautier2012-yz"/>
      <w:r>
        <w:t xml:space="preserve">Gautier, M., &amp; Vitalis, R. (2012). </w:t>
      </w:r>
      <w:proofErr w:type="spellStart"/>
      <w:r>
        <w:t>Rehh</w:t>
      </w:r>
      <w:proofErr w:type="spellEnd"/>
      <w:r>
        <w:t xml:space="preserve">: An R package to detect footprints of selection in genome-wide SNP data from haplotype structure. </w:t>
      </w:r>
      <w:r>
        <w:rPr>
          <w:i/>
          <w:iCs/>
        </w:rPr>
        <w:t>Bioinformatics</w:t>
      </w:r>
      <w:r>
        <w:t xml:space="preserve">, </w:t>
      </w:r>
      <w:r>
        <w:rPr>
          <w:i/>
          <w:iCs/>
        </w:rPr>
        <w:t>28</w:t>
      </w:r>
      <w:r>
        <w:t xml:space="preserve">(8), 1176–1177. </w:t>
      </w:r>
      <w:hyperlink r:id="rId40">
        <w:r>
          <w:rPr>
            <w:rStyle w:val="Hyperlink"/>
          </w:rPr>
          <w:t>https://doi.org/10.1093/bioinformatics/bts115</w:t>
        </w:r>
      </w:hyperlink>
      <w:bookmarkEnd w:id="297"/>
    </w:p>
    <w:p w14:paraId="69F0A636" w14:textId="77777777" w:rsidR="00DE32BA" w:rsidRDefault="009F1508">
      <w:pPr>
        <w:pStyle w:val="Bibliography"/>
      </w:pPr>
      <w:bookmarkStart w:id="298" w:name="ref-Grenier2015-ie"/>
      <w:r>
        <w:t xml:space="preserve">Grenier, J. K., Arguello, J. R., Moreira, M. C., </w:t>
      </w:r>
      <w:proofErr w:type="spellStart"/>
      <w:r>
        <w:t>Gottipati</w:t>
      </w:r>
      <w:proofErr w:type="spellEnd"/>
      <w:r>
        <w:t xml:space="preserve">, S., Mohammed, J., Hackett, S. R., Boughton, R., Greenberg, A. J., &amp; Clark, A. G. (2015). Global diversity lines - a five-continent reference panel of sequenced drosophila melanogaster strains. </w:t>
      </w:r>
      <w:r>
        <w:rPr>
          <w:i/>
          <w:iCs/>
        </w:rPr>
        <w:t>G3</w:t>
      </w:r>
      <w:r>
        <w:t xml:space="preserve">, </w:t>
      </w:r>
      <w:r>
        <w:rPr>
          <w:i/>
          <w:iCs/>
        </w:rPr>
        <w:t>5</w:t>
      </w:r>
      <w:r>
        <w:t>(4), 593–603.</w:t>
      </w:r>
      <w:bookmarkEnd w:id="298"/>
    </w:p>
    <w:p w14:paraId="502565AB" w14:textId="77777777" w:rsidR="00DE32BA" w:rsidRDefault="009F1508">
      <w:pPr>
        <w:pStyle w:val="Bibliography"/>
      </w:pPr>
      <w:bookmarkStart w:id="299" w:name="ref-Haller2019-md"/>
      <w:r>
        <w:t xml:space="preserve">Haller, B. C., &amp; Messer, P. W. (2019). </w:t>
      </w:r>
      <w:proofErr w:type="spellStart"/>
      <w:r>
        <w:t>SLiM</w:t>
      </w:r>
      <w:proofErr w:type="spellEnd"/>
      <w:r>
        <w:t xml:space="preserve"> 3: Forward genetic simulations beyond the Wright-Fisher model. </w:t>
      </w:r>
      <w:r>
        <w:rPr>
          <w:i/>
          <w:iCs/>
        </w:rPr>
        <w:t xml:space="preserve">Mol. Biol. </w:t>
      </w:r>
      <w:proofErr w:type="spellStart"/>
      <w:r>
        <w:rPr>
          <w:i/>
          <w:iCs/>
        </w:rPr>
        <w:t>Evol</w:t>
      </w:r>
      <w:proofErr w:type="spellEnd"/>
      <w:r>
        <w:rPr>
          <w:i/>
          <w:iCs/>
        </w:rPr>
        <w:t>.</w:t>
      </w:r>
      <w:r>
        <w:t xml:space="preserve">, </w:t>
      </w:r>
      <w:r>
        <w:rPr>
          <w:i/>
          <w:iCs/>
        </w:rPr>
        <w:t>36</w:t>
      </w:r>
      <w:r>
        <w:t xml:space="preserve">(3), 632–637. </w:t>
      </w:r>
      <w:hyperlink r:id="rId41">
        <w:r>
          <w:rPr>
            <w:rStyle w:val="Hyperlink"/>
          </w:rPr>
          <w:t>https://doi.org/10.1093/molbev/msy228</w:t>
        </w:r>
      </w:hyperlink>
      <w:bookmarkEnd w:id="299"/>
    </w:p>
    <w:p w14:paraId="45BA3B38" w14:textId="77777777" w:rsidR="00DE32BA" w:rsidRDefault="009F1508">
      <w:pPr>
        <w:pStyle w:val="Bibliography"/>
      </w:pPr>
      <w:bookmarkStart w:id="300" w:name="ref-Hansen2006-ka"/>
      <w:r>
        <w:t xml:space="preserve">Hansen, T. F. (2006). The Evolution of Genetic Architecture. </w:t>
      </w:r>
      <w:proofErr w:type="spellStart"/>
      <w:r>
        <w:rPr>
          <w:i/>
          <w:iCs/>
        </w:rPr>
        <w:t>Annu</w:t>
      </w:r>
      <w:proofErr w:type="spellEnd"/>
      <w:r>
        <w:rPr>
          <w:i/>
          <w:iCs/>
        </w:rPr>
        <w:t xml:space="preserve">. Rev. Ecol. </w:t>
      </w:r>
      <w:proofErr w:type="spellStart"/>
      <w:r>
        <w:rPr>
          <w:i/>
          <w:iCs/>
        </w:rPr>
        <w:t>Evol</w:t>
      </w:r>
      <w:proofErr w:type="spellEnd"/>
      <w:r>
        <w:rPr>
          <w:i/>
          <w:iCs/>
        </w:rPr>
        <w:t>. Syst.</w:t>
      </w:r>
      <w:r>
        <w:t xml:space="preserve">, </w:t>
      </w:r>
      <w:r>
        <w:rPr>
          <w:i/>
          <w:iCs/>
        </w:rPr>
        <w:t>37</w:t>
      </w:r>
      <w:r>
        <w:t xml:space="preserve">(1), 123–157. </w:t>
      </w:r>
      <w:hyperlink r:id="rId42">
        <w:r>
          <w:rPr>
            <w:rStyle w:val="Hyperlink"/>
          </w:rPr>
          <w:t>https://doi.org/10.1146/annurev.ecolsys.37.091305.110224</w:t>
        </w:r>
      </w:hyperlink>
      <w:bookmarkEnd w:id="300"/>
    </w:p>
    <w:p w14:paraId="147EB4FA" w14:textId="77777777" w:rsidR="00DE32BA" w:rsidRDefault="009F1508">
      <w:pPr>
        <w:pStyle w:val="Bibliography"/>
      </w:pPr>
      <w:bookmarkStart w:id="301" w:name="ref-Hansen2013-uj"/>
      <w:r>
        <w:t xml:space="preserve">Hansen, T. F. (2013). Why epistasis is important for selection and adaptation. </w:t>
      </w:r>
      <w:r>
        <w:rPr>
          <w:i/>
          <w:iCs/>
        </w:rPr>
        <w:t>Evolution</w:t>
      </w:r>
      <w:r>
        <w:t xml:space="preserve">, </w:t>
      </w:r>
      <w:r>
        <w:rPr>
          <w:i/>
          <w:iCs/>
        </w:rPr>
        <w:t>67</w:t>
      </w:r>
      <w:r>
        <w:t xml:space="preserve">(12), 3501–3511. </w:t>
      </w:r>
      <w:hyperlink r:id="rId43">
        <w:r>
          <w:rPr>
            <w:rStyle w:val="Hyperlink"/>
          </w:rPr>
          <w:t>https://doi.org/10.1111/evo.12214</w:t>
        </w:r>
      </w:hyperlink>
      <w:bookmarkEnd w:id="301"/>
    </w:p>
    <w:p w14:paraId="5BF1A84B" w14:textId="77777777" w:rsidR="00DE32BA" w:rsidRDefault="009F1508">
      <w:pPr>
        <w:pStyle w:val="Bibliography"/>
      </w:pPr>
      <w:bookmarkStart w:id="302" w:name="ref-Hickey1982-vx"/>
      <w:r>
        <w:t xml:space="preserve">Hickey, D. A., &amp; </w:t>
      </w:r>
      <w:proofErr w:type="spellStart"/>
      <w:r>
        <w:t>Benkel</w:t>
      </w:r>
      <w:proofErr w:type="spellEnd"/>
      <w:r>
        <w:t xml:space="preserve">, B. (1982). Regulation of amylase activity in drosophila melanogaster: Effects of dietary carbohydrate. </w:t>
      </w:r>
      <w:proofErr w:type="spellStart"/>
      <w:r>
        <w:rPr>
          <w:i/>
          <w:iCs/>
        </w:rPr>
        <w:t>Biochem</w:t>
      </w:r>
      <w:proofErr w:type="spellEnd"/>
      <w:r>
        <w:rPr>
          <w:i/>
          <w:iCs/>
        </w:rPr>
        <w:t>. Genet.</w:t>
      </w:r>
      <w:r>
        <w:t xml:space="preserve">, </w:t>
      </w:r>
      <w:r>
        <w:rPr>
          <w:i/>
          <w:iCs/>
        </w:rPr>
        <w:t>20</w:t>
      </w:r>
      <w:r>
        <w:t xml:space="preserve">(11-12), 1117–1129. </w:t>
      </w:r>
      <w:hyperlink r:id="rId44">
        <w:r>
          <w:rPr>
            <w:rStyle w:val="Hyperlink"/>
          </w:rPr>
          <w:t>https://doi.org/10.1007/BF00498936</w:t>
        </w:r>
      </w:hyperlink>
      <w:bookmarkEnd w:id="302"/>
    </w:p>
    <w:p w14:paraId="60D23E67" w14:textId="77777777" w:rsidR="00DE32BA" w:rsidRDefault="009F1508">
      <w:pPr>
        <w:pStyle w:val="Bibliography"/>
      </w:pPr>
      <w:bookmarkStart w:id="303" w:name="ref-Hollinger2019-kc"/>
      <w:proofErr w:type="spellStart"/>
      <w:r>
        <w:t>Höllinger</w:t>
      </w:r>
      <w:proofErr w:type="spellEnd"/>
      <w:r>
        <w:t xml:space="preserve">, I., </w:t>
      </w:r>
      <w:proofErr w:type="spellStart"/>
      <w:r>
        <w:t>Pennings</w:t>
      </w:r>
      <w:proofErr w:type="spellEnd"/>
      <w:r>
        <w:t xml:space="preserve">, P. S., &amp; </w:t>
      </w:r>
      <w:proofErr w:type="spellStart"/>
      <w:r>
        <w:t>Hermisson</w:t>
      </w:r>
      <w:proofErr w:type="spellEnd"/>
      <w:r>
        <w:t xml:space="preserve">, J. (2019). Polygenic adaptation: From sweeps to subtle frequency shifts. </w:t>
      </w:r>
      <w:proofErr w:type="spellStart"/>
      <w:r>
        <w:rPr>
          <w:i/>
          <w:iCs/>
        </w:rPr>
        <w:t>PLoS</w:t>
      </w:r>
      <w:proofErr w:type="spellEnd"/>
      <w:r>
        <w:rPr>
          <w:i/>
          <w:iCs/>
        </w:rPr>
        <w:t xml:space="preserve"> Genet.</w:t>
      </w:r>
      <w:r>
        <w:t xml:space="preserve">, </w:t>
      </w:r>
      <w:r>
        <w:rPr>
          <w:i/>
          <w:iCs/>
        </w:rPr>
        <w:t>15</w:t>
      </w:r>
      <w:r>
        <w:t xml:space="preserve">(3), e1008035. </w:t>
      </w:r>
      <w:hyperlink r:id="rId45">
        <w:r>
          <w:rPr>
            <w:rStyle w:val="Hyperlink"/>
          </w:rPr>
          <w:t>https://doi.org/10.1371/journal.pgen.1008035</w:t>
        </w:r>
      </w:hyperlink>
      <w:bookmarkEnd w:id="303"/>
    </w:p>
    <w:p w14:paraId="7CB0EA9A" w14:textId="77777777" w:rsidR="00DE32BA" w:rsidRDefault="009F1508">
      <w:pPr>
        <w:pStyle w:val="Bibliography"/>
      </w:pPr>
      <w:bookmarkStart w:id="304" w:name="ref-Ihle2006-dc"/>
      <w:proofErr w:type="spellStart"/>
      <w:r>
        <w:t>Ihle</w:t>
      </w:r>
      <w:proofErr w:type="spellEnd"/>
      <w:r>
        <w:t xml:space="preserve">, S., </w:t>
      </w:r>
      <w:proofErr w:type="spellStart"/>
      <w:r>
        <w:t>Ravaoarimanana</w:t>
      </w:r>
      <w:proofErr w:type="spellEnd"/>
      <w:r>
        <w:t xml:space="preserve">, I., Thomas, M., &amp; </w:t>
      </w:r>
      <w:proofErr w:type="spellStart"/>
      <w:r>
        <w:t>Tautz</w:t>
      </w:r>
      <w:proofErr w:type="spellEnd"/>
      <w:r>
        <w:t xml:space="preserve">, D. (2006). An analysis of signatures of selective sweeps in natural populations of the house mouse. </w:t>
      </w:r>
      <w:r>
        <w:rPr>
          <w:i/>
          <w:iCs/>
        </w:rPr>
        <w:t xml:space="preserve">Mol. Biol. </w:t>
      </w:r>
      <w:proofErr w:type="spellStart"/>
      <w:r>
        <w:rPr>
          <w:i/>
          <w:iCs/>
        </w:rPr>
        <w:t>Evol</w:t>
      </w:r>
      <w:proofErr w:type="spellEnd"/>
      <w:r>
        <w:rPr>
          <w:i/>
          <w:iCs/>
        </w:rPr>
        <w:t>.</w:t>
      </w:r>
      <w:r>
        <w:t xml:space="preserve">, </w:t>
      </w:r>
      <w:r>
        <w:rPr>
          <w:i/>
          <w:iCs/>
        </w:rPr>
        <w:t>23</w:t>
      </w:r>
      <w:r>
        <w:t xml:space="preserve">(4), 790–797. </w:t>
      </w:r>
      <w:hyperlink r:id="rId46">
        <w:r>
          <w:rPr>
            <w:rStyle w:val="Hyperlink"/>
          </w:rPr>
          <w:t>https://doi.org/10.1093/molbev/msj096</w:t>
        </w:r>
      </w:hyperlink>
      <w:bookmarkEnd w:id="304"/>
    </w:p>
    <w:p w14:paraId="2A251972" w14:textId="77777777" w:rsidR="00DE32BA" w:rsidRDefault="009F1508">
      <w:pPr>
        <w:pStyle w:val="Bibliography"/>
      </w:pPr>
      <w:bookmarkStart w:id="305" w:name="ref-Jain2015-fj"/>
      <w:r>
        <w:t xml:space="preserve">Jain, K., &amp; Stephan, W. (2015). Response of Polygenic Traits Under Stabilizing Selection and Mutation When Loci Have Unequal Effects. </w:t>
      </w:r>
      <w:r>
        <w:rPr>
          <w:i/>
          <w:iCs/>
        </w:rPr>
        <w:t xml:space="preserve">G3 </w:t>
      </w:r>
      <w:proofErr w:type="spellStart"/>
      <w:r>
        <w:rPr>
          <w:i/>
          <w:iCs/>
        </w:rPr>
        <w:t>Genes|Genomes|Genetics</w:t>
      </w:r>
      <w:proofErr w:type="spellEnd"/>
      <w:r>
        <w:t xml:space="preserve">, </w:t>
      </w:r>
      <w:r>
        <w:rPr>
          <w:i/>
          <w:iCs/>
        </w:rPr>
        <w:t>5</w:t>
      </w:r>
      <w:r>
        <w:t xml:space="preserve">(6), 1065–1074. </w:t>
      </w:r>
      <w:hyperlink r:id="rId47">
        <w:r>
          <w:rPr>
            <w:rStyle w:val="Hyperlink"/>
          </w:rPr>
          <w:t>https://doi.org/10.1534/g3.115.017970</w:t>
        </w:r>
      </w:hyperlink>
      <w:bookmarkEnd w:id="305"/>
    </w:p>
    <w:p w14:paraId="6C4DFBDC" w14:textId="77777777" w:rsidR="00DE32BA" w:rsidRDefault="009F1508">
      <w:pPr>
        <w:pStyle w:val="Bibliography"/>
      </w:pPr>
      <w:bookmarkStart w:id="306" w:name="ref-Jain2017-zd"/>
      <w:r>
        <w:t xml:space="preserve">Jain, K., &amp; Stephan, W. (2017). Rapid adaptation of a polygenic trait after a sudden environmental shift. </w:t>
      </w:r>
      <w:r>
        <w:rPr>
          <w:i/>
          <w:iCs/>
        </w:rPr>
        <w:t>Genetics</w:t>
      </w:r>
      <w:r>
        <w:t xml:space="preserve">, </w:t>
      </w:r>
      <w:r>
        <w:rPr>
          <w:i/>
          <w:iCs/>
        </w:rPr>
        <w:t>206</w:t>
      </w:r>
      <w:r>
        <w:t xml:space="preserve">(1), 389–406. </w:t>
      </w:r>
      <w:hyperlink r:id="rId48">
        <w:r>
          <w:rPr>
            <w:rStyle w:val="Hyperlink"/>
          </w:rPr>
          <w:t>https://doi.org/10.1534/genetics.116.196972</w:t>
        </w:r>
      </w:hyperlink>
      <w:bookmarkEnd w:id="306"/>
    </w:p>
    <w:p w14:paraId="06C411C6" w14:textId="77777777" w:rsidR="00DE32BA" w:rsidRDefault="009F1508">
      <w:pPr>
        <w:pStyle w:val="Bibliography"/>
      </w:pPr>
      <w:bookmarkStart w:id="307" w:name="ref-Kryazhimskiy2014-fn"/>
      <w:proofErr w:type="spellStart"/>
      <w:r>
        <w:t>Kryazhimskiy</w:t>
      </w:r>
      <w:proofErr w:type="spellEnd"/>
      <w:r>
        <w:t xml:space="preserve">, S., Rice, D. P., </w:t>
      </w:r>
      <w:proofErr w:type="spellStart"/>
      <w:r>
        <w:t>Jerison</w:t>
      </w:r>
      <w:proofErr w:type="spellEnd"/>
      <w:r>
        <w:t xml:space="preserve">, E. R., &amp; Desai, M. M. (2014). Microbial evolution. Global epistasis makes adaptation predictable despite sequence-level stochasticity. </w:t>
      </w:r>
      <w:r>
        <w:rPr>
          <w:i/>
          <w:iCs/>
        </w:rPr>
        <w:t>Science</w:t>
      </w:r>
      <w:r>
        <w:t xml:space="preserve">, </w:t>
      </w:r>
      <w:r>
        <w:rPr>
          <w:i/>
          <w:iCs/>
        </w:rPr>
        <w:t>344</w:t>
      </w:r>
      <w:r>
        <w:t xml:space="preserve">(6191), 1519–1522. </w:t>
      </w:r>
      <w:hyperlink r:id="rId49">
        <w:r>
          <w:rPr>
            <w:rStyle w:val="Hyperlink"/>
          </w:rPr>
          <w:t>https://doi.org/10.1126/science.1250939</w:t>
        </w:r>
      </w:hyperlink>
      <w:bookmarkEnd w:id="307"/>
    </w:p>
    <w:p w14:paraId="2AEA8D4E" w14:textId="77777777" w:rsidR="00DE32BA" w:rsidRDefault="009F1508">
      <w:pPr>
        <w:pStyle w:val="Bibliography"/>
      </w:pPr>
      <w:bookmarkStart w:id="308" w:name="ref-emmeans"/>
      <w:proofErr w:type="spellStart"/>
      <w:r>
        <w:t>Lenth</w:t>
      </w:r>
      <w:proofErr w:type="spellEnd"/>
      <w:r>
        <w:t xml:space="preserve">, R. V. (2022). </w:t>
      </w:r>
      <w:proofErr w:type="spellStart"/>
      <w:r>
        <w:rPr>
          <w:i/>
          <w:iCs/>
        </w:rPr>
        <w:t>Emmeans</w:t>
      </w:r>
      <w:proofErr w:type="spellEnd"/>
      <w:r>
        <w:rPr>
          <w:i/>
          <w:iCs/>
        </w:rPr>
        <w:t>: Estimated marginal means, aka least-squares means</w:t>
      </w:r>
      <w:r>
        <w:t xml:space="preserve">. </w:t>
      </w:r>
      <w:hyperlink r:id="rId50">
        <w:r>
          <w:rPr>
            <w:rStyle w:val="Hyperlink"/>
          </w:rPr>
          <w:t>https://github.com/rvlenth/emmeans</w:t>
        </w:r>
      </w:hyperlink>
      <w:bookmarkEnd w:id="308"/>
    </w:p>
    <w:p w14:paraId="033BC1E8" w14:textId="77777777" w:rsidR="00DE32BA" w:rsidRDefault="009F1508">
      <w:pPr>
        <w:pStyle w:val="Bibliography"/>
      </w:pPr>
      <w:bookmarkStart w:id="309" w:name="ref-Liao2013-kp"/>
      <w:r>
        <w:t xml:space="preserve">Liao, Y., Smyth, G. K., &amp; Shi, W. (2013). The subread aligner: Fast, accurate and scalable read mapping by seed-and-vote. </w:t>
      </w:r>
      <w:r>
        <w:rPr>
          <w:i/>
          <w:iCs/>
        </w:rPr>
        <w:t>Nucleic Acids Res.</w:t>
      </w:r>
      <w:r>
        <w:t xml:space="preserve">, </w:t>
      </w:r>
      <w:r>
        <w:rPr>
          <w:i/>
          <w:iCs/>
        </w:rPr>
        <w:t>41</w:t>
      </w:r>
      <w:r>
        <w:t xml:space="preserve">(10), e108. </w:t>
      </w:r>
      <w:hyperlink r:id="rId51">
        <w:r>
          <w:rPr>
            <w:rStyle w:val="Hyperlink"/>
          </w:rPr>
          <w:t>https://doi.org/10.1093/nar/gkt214</w:t>
        </w:r>
      </w:hyperlink>
      <w:bookmarkEnd w:id="309"/>
    </w:p>
    <w:p w14:paraId="268A8938" w14:textId="77777777" w:rsidR="00DE32BA" w:rsidRDefault="009F1508">
      <w:pPr>
        <w:pStyle w:val="Bibliography"/>
      </w:pPr>
      <w:bookmarkStart w:id="310" w:name="ref-Lim2014-ps"/>
      <w:r>
        <w:t xml:space="preserve">Lim, R. S., </w:t>
      </w:r>
      <w:proofErr w:type="spellStart"/>
      <w:r>
        <w:t>Eyjólfsdóttir</w:t>
      </w:r>
      <w:proofErr w:type="spellEnd"/>
      <w:r>
        <w:t xml:space="preserve">, E., Shin, E., </w:t>
      </w:r>
      <w:proofErr w:type="spellStart"/>
      <w:r>
        <w:t>Perona</w:t>
      </w:r>
      <w:proofErr w:type="spellEnd"/>
      <w:r>
        <w:t xml:space="preserve">, P., &amp; Anderson, D. J. (2014). How food controls aggression in drosophila. </w:t>
      </w:r>
      <w:proofErr w:type="spellStart"/>
      <w:r>
        <w:rPr>
          <w:i/>
          <w:iCs/>
        </w:rPr>
        <w:t>PLoS</w:t>
      </w:r>
      <w:proofErr w:type="spellEnd"/>
      <w:r>
        <w:rPr>
          <w:i/>
          <w:iCs/>
        </w:rPr>
        <w:t xml:space="preserve"> One</w:t>
      </w:r>
      <w:r>
        <w:t xml:space="preserve">, </w:t>
      </w:r>
      <w:r>
        <w:rPr>
          <w:i/>
          <w:iCs/>
        </w:rPr>
        <w:t>9</w:t>
      </w:r>
      <w:r>
        <w:t xml:space="preserve">(8), e105626. </w:t>
      </w:r>
      <w:hyperlink r:id="rId52">
        <w:r>
          <w:rPr>
            <w:rStyle w:val="Hyperlink"/>
          </w:rPr>
          <w:t>https://doi.org/10.1371/journal.pone.0105626</w:t>
        </w:r>
      </w:hyperlink>
      <w:bookmarkEnd w:id="310"/>
    </w:p>
    <w:p w14:paraId="2BBEFC12" w14:textId="77777777" w:rsidR="00DE32BA" w:rsidRDefault="009F1508">
      <w:pPr>
        <w:pStyle w:val="Bibliography"/>
      </w:pPr>
      <w:bookmarkStart w:id="311" w:name="ref-Lou2020-gj"/>
      <w:r>
        <w:t xml:space="preserve">Lou, R. N., Therkildsen, N. O., &amp; Messer, P. W. (2020). The effects of quantitative trait architecture on detection power in Short-Term artificial selection experiments. </w:t>
      </w:r>
      <w:r>
        <w:rPr>
          <w:i/>
          <w:iCs/>
        </w:rPr>
        <w:t>G3</w:t>
      </w:r>
      <w:r>
        <w:t xml:space="preserve">, </w:t>
      </w:r>
      <w:r>
        <w:rPr>
          <w:i/>
          <w:iCs/>
        </w:rPr>
        <w:t>10</w:t>
      </w:r>
      <w:r>
        <w:t xml:space="preserve">(9), 3213–3227. </w:t>
      </w:r>
      <w:hyperlink r:id="rId53">
        <w:r>
          <w:rPr>
            <w:rStyle w:val="Hyperlink"/>
          </w:rPr>
          <w:t>https://doi.org/10.1534/g3.120.401287</w:t>
        </w:r>
      </w:hyperlink>
      <w:bookmarkEnd w:id="311"/>
    </w:p>
    <w:p w14:paraId="58D8F709" w14:textId="77777777" w:rsidR="00DE32BA" w:rsidRDefault="009F1508">
      <w:pPr>
        <w:pStyle w:val="Bibliography"/>
      </w:pPr>
      <w:bookmarkStart w:id="312" w:name="ref-Love2014-mp"/>
      <w:r>
        <w:t xml:space="preserve">Love, M., Anders, S., &amp; Huber, W. (2014). Differential analysis of count data–the DESeq2 package. </w:t>
      </w:r>
      <w:r>
        <w:rPr>
          <w:i/>
          <w:iCs/>
        </w:rPr>
        <w:t>Genome Biol.</w:t>
      </w:r>
      <w:r>
        <w:t xml:space="preserve">, </w:t>
      </w:r>
      <w:r>
        <w:rPr>
          <w:i/>
          <w:iCs/>
        </w:rPr>
        <w:t>15</w:t>
      </w:r>
      <w:r>
        <w:t>(550), 10–1186.</w:t>
      </w:r>
      <w:bookmarkEnd w:id="312"/>
    </w:p>
    <w:p w14:paraId="1689EC77" w14:textId="77777777" w:rsidR="00DE32BA" w:rsidRDefault="009F1508">
      <w:pPr>
        <w:pStyle w:val="Bibliography"/>
      </w:pPr>
      <w:bookmarkStart w:id="313" w:name="ref-Lynch1998-ql"/>
      <w:r>
        <w:t xml:space="preserve">Lynch, M., &amp; Walsh, B. (1998). </w:t>
      </w:r>
      <w:r>
        <w:rPr>
          <w:i/>
          <w:iCs/>
        </w:rPr>
        <w:t>Genetics and analysis of quantitative traits</w:t>
      </w:r>
      <w:r>
        <w:t xml:space="preserve"> (p. 980). Sinauer.</w:t>
      </w:r>
      <w:bookmarkEnd w:id="313"/>
    </w:p>
    <w:p w14:paraId="44413CB0" w14:textId="77777777" w:rsidR="00DE32BA" w:rsidRDefault="009F1508">
      <w:pPr>
        <w:pStyle w:val="Bibliography"/>
      </w:pPr>
      <w:bookmarkStart w:id="314" w:name="ref-Mattila2015-pj"/>
      <w:r>
        <w:t xml:space="preserve">Mattila, J., </w:t>
      </w:r>
      <w:proofErr w:type="spellStart"/>
      <w:r>
        <w:t>Havula</w:t>
      </w:r>
      <w:proofErr w:type="spellEnd"/>
      <w:r>
        <w:t xml:space="preserve">, E., </w:t>
      </w:r>
      <w:proofErr w:type="spellStart"/>
      <w:r>
        <w:t>Suominen</w:t>
      </w:r>
      <w:proofErr w:type="spellEnd"/>
      <w:r>
        <w:t xml:space="preserve">, E., </w:t>
      </w:r>
      <w:proofErr w:type="spellStart"/>
      <w:r>
        <w:t>Teesalu</w:t>
      </w:r>
      <w:proofErr w:type="spellEnd"/>
      <w:r>
        <w:t xml:space="preserve">, M., </w:t>
      </w:r>
      <w:proofErr w:type="spellStart"/>
      <w:r>
        <w:t>Surakka</w:t>
      </w:r>
      <w:proofErr w:type="spellEnd"/>
      <w:r>
        <w:t xml:space="preserve">, I., </w:t>
      </w:r>
      <w:proofErr w:type="spellStart"/>
      <w:r>
        <w:t>Hynynen</w:t>
      </w:r>
      <w:proofErr w:type="spellEnd"/>
      <w:r>
        <w:t xml:space="preserve">, R., </w:t>
      </w:r>
      <w:proofErr w:type="spellStart"/>
      <w:r>
        <w:t>Kilpinen</w:t>
      </w:r>
      <w:proofErr w:type="spellEnd"/>
      <w:r>
        <w:t xml:space="preserve">, H., </w:t>
      </w:r>
      <w:proofErr w:type="spellStart"/>
      <w:r>
        <w:t>Väänänen</w:t>
      </w:r>
      <w:proofErr w:type="spellEnd"/>
      <w:r>
        <w:t xml:space="preserve">, J., </w:t>
      </w:r>
      <w:proofErr w:type="spellStart"/>
      <w:r>
        <w:t>Hovatta</w:t>
      </w:r>
      <w:proofErr w:type="spellEnd"/>
      <w:r>
        <w:t xml:space="preserve">, I., </w:t>
      </w:r>
      <w:proofErr w:type="spellStart"/>
      <w:r>
        <w:t>Käkelä</w:t>
      </w:r>
      <w:proofErr w:type="spellEnd"/>
      <w:r>
        <w:t xml:space="preserve">, R., </w:t>
      </w:r>
      <w:proofErr w:type="spellStart"/>
      <w:r>
        <w:t>Ripatti</w:t>
      </w:r>
      <w:proofErr w:type="spellEnd"/>
      <w:r>
        <w:t xml:space="preserve">, S., </w:t>
      </w:r>
      <w:proofErr w:type="spellStart"/>
      <w:r>
        <w:t>Sandmann</w:t>
      </w:r>
      <w:proofErr w:type="spellEnd"/>
      <w:r>
        <w:t xml:space="preserve">, T., &amp; </w:t>
      </w:r>
      <w:proofErr w:type="spellStart"/>
      <w:r>
        <w:t>Hietakangas</w:t>
      </w:r>
      <w:proofErr w:type="spellEnd"/>
      <w:r>
        <w:t>, V. (2015). Mondo-</w:t>
      </w:r>
      <w:proofErr w:type="spellStart"/>
      <w:r>
        <w:t>Mlx</w:t>
      </w:r>
      <w:proofErr w:type="spellEnd"/>
      <w:r>
        <w:t xml:space="preserve"> mediates organismal sugar sensing through the </w:t>
      </w:r>
      <w:proofErr w:type="spellStart"/>
      <w:r>
        <w:t>Gli</w:t>
      </w:r>
      <w:proofErr w:type="spellEnd"/>
      <w:r>
        <w:t xml:space="preserve">-Similar transcription factor </w:t>
      </w:r>
      <w:proofErr w:type="spellStart"/>
      <w:r>
        <w:t>sugarbabe</w:t>
      </w:r>
      <w:proofErr w:type="spellEnd"/>
      <w:r>
        <w:t xml:space="preserve">. </w:t>
      </w:r>
      <w:r>
        <w:rPr>
          <w:i/>
          <w:iCs/>
        </w:rPr>
        <w:t>Cell Rep.</w:t>
      </w:r>
      <w:r>
        <w:t xml:space="preserve">, </w:t>
      </w:r>
      <w:r>
        <w:rPr>
          <w:i/>
          <w:iCs/>
        </w:rPr>
        <w:t>13</w:t>
      </w:r>
      <w:r>
        <w:t xml:space="preserve">(2), 350–364. </w:t>
      </w:r>
      <w:hyperlink r:id="rId54">
        <w:r>
          <w:rPr>
            <w:rStyle w:val="Hyperlink"/>
          </w:rPr>
          <w:t>https://doi.org/10.1016/j.celrep.2015.08.081</w:t>
        </w:r>
      </w:hyperlink>
      <w:bookmarkEnd w:id="314"/>
    </w:p>
    <w:p w14:paraId="15C21344" w14:textId="77777777" w:rsidR="00DE32BA" w:rsidRDefault="009F1508">
      <w:pPr>
        <w:pStyle w:val="Bibliography"/>
      </w:pPr>
      <w:bookmarkStart w:id="315" w:name="ref-McKenzie1979-bb"/>
      <w:r>
        <w:t xml:space="preserve">McKenzie, J. A., &amp; McKechnie, S. W. (1979). A comparative study of resource utilization in natural populations of drosophila melanogaster and d. </w:t>
      </w:r>
      <w:proofErr w:type="spellStart"/>
      <w:r>
        <w:t>simulans</w:t>
      </w:r>
      <w:proofErr w:type="spellEnd"/>
      <w:r>
        <w:t xml:space="preserve">. </w:t>
      </w:r>
      <w:proofErr w:type="spellStart"/>
      <w:r>
        <w:rPr>
          <w:i/>
          <w:iCs/>
        </w:rPr>
        <w:t>Oecologia</w:t>
      </w:r>
      <w:proofErr w:type="spellEnd"/>
      <w:r>
        <w:t xml:space="preserve">, </w:t>
      </w:r>
      <w:r>
        <w:rPr>
          <w:i/>
          <w:iCs/>
        </w:rPr>
        <w:t>40</w:t>
      </w:r>
      <w:r>
        <w:t xml:space="preserve">(3), 299–309. </w:t>
      </w:r>
      <w:hyperlink r:id="rId55">
        <w:r>
          <w:rPr>
            <w:rStyle w:val="Hyperlink"/>
          </w:rPr>
          <w:t>https://doi.org/10.1007/BF00345326</w:t>
        </w:r>
      </w:hyperlink>
      <w:bookmarkEnd w:id="315"/>
    </w:p>
    <w:p w14:paraId="5169DDAF" w14:textId="77777777" w:rsidR="00DE32BA" w:rsidRDefault="009F1508">
      <w:pPr>
        <w:pStyle w:val="Bibliography"/>
      </w:pPr>
      <w:bookmarkStart w:id="316" w:name="ref-Musselman2011-zq"/>
      <w:r>
        <w:t xml:space="preserve">Musselman, L. P., Fink, J. L., </w:t>
      </w:r>
      <w:proofErr w:type="spellStart"/>
      <w:r>
        <w:t>Narzinski</w:t>
      </w:r>
      <w:proofErr w:type="spellEnd"/>
      <w:r>
        <w:t xml:space="preserve">, K., Ramachandran, P. V., </w:t>
      </w:r>
      <w:proofErr w:type="spellStart"/>
      <w:r>
        <w:t>Hathiramani</w:t>
      </w:r>
      <w:proofErr w:type="spellEnd"/>
      <w:r>
        <w:t xml:space="preserve">, S. S., </w:t>
      </w:r>
      <w:proofErr w:type="spellStart"/>
      <w:r>
        <w:t>Cagan</w:t>
      </w:r>
      <w:proofErr w:type="spellEnd"/>
      <w:r>
        <w:t xml:space="preserve">, R. L., &amp; Baranski, T. J. (2011). A high-sugar diet produces obesity and insulin resistance in wild-type drosophila. </w:t>
      </w:r>
      <w:r>
        <w:rPr>
          <w:i/>
          <w:iCs/>
        </w:rPr>
        <w:t>Dis. Model. Mech.</w:t>
      </w:r>
      <w:r>
        <w:t xml:space="preserve">, </w:t>
      </w:r>
      <w:r>
        <w:rPr>
          <w:i/>
          <w:iCs/>
        </w:rPr>
        <w:t>4</w:t>
      </w:r>
      <w:r>
        <w:t>(6), 842–849.</w:t>
      </w:r>
      <w:bookmarkEnd w:id="316"/>
    </w:p>
    <w:p w14:paraId="656A7570" w14:textId="77777777" w:rsidR="00DE32BA" w:rsidRDefault="009F1508">
      <w:pPr>
        <w:pStyle w:val="Bibliography"/>
      </w:pPr>
      <w:bookmarkStart w:id="317" w:name="ref-Na2013-wq"/>
      <w:r>
        <w:t xml:space="preserve">Na, J., Musselman, L. P., </w:t>
      </w:r>
      <w:proofErr w:type="spellStart"/>
      <w:r>
        <w:t>Pendse</w:t>
      </w:r>
      <w:proofErr w:type="spellEnd"/>
      <w:r>
        <w:t xml:space="preserve">, J., Baranski, T. J., </w:t>
      </w:r>
      <w:proofErr w:type="spellStart"/>
      <w:r>
        <w:t>Bodmer</w:t>
      </w:r>
      <w:proofErr w:type="spellEnd"/>
      <w:r>
        <w:t xml:space="preserve">, R., </w:t>
      </w:r>
      <w:proofErr w:type="spellStart"/>
      <w:r>
        <w:t>Ocorr</w:t>
      </w:r>
      <w:proofErr w:type="spellEnd"/>
      <w:r>
        <w:t xml:space="preserve">, K., &amp; </w:t>
      </w:r>
      <w:proofErr w:type="spellStart"/>
      <w:r>
        <w:t>Cagan</w:t>
      </w:r>
      <w:proofErr w:type="spellEnd"/>
      <w:r>
        <w:t xml:space="preserve">, R. (2013). A drosophila model of high sugar diet-induced cardiomyopathy. </w:t>
      </w:r>
      <w:proofErr w:type="spellStart"/>
      <w:r>
        <w:rPr>
          <w:i/>
          <w:iCs/>
        </w:rPr>
        <w:t>PLoS</w:t>
      </w:r>
      <w:proofErr w:type="spellEnd"/>
      <w:r>
        <w:rPr>
          <w:i/>
          <w:iCs/>
        </w:rPr>
        <w:t xml:space="preserve"> Genet.</w:t>
      </w:r>
      <w:r>
        <w:t xml:space="preserve">, </w:t>
      </w:r>
      <w:r>
        <w:rPr>
          <w:i/>
          <w:iCs/>
        </w:rPr>
        <w:t>9</w:t>
      </w:r>
      <w:r>
        <w:t>(1), e1003175.</w:t>
      </w:r>
      <w:bookmarkEnd w:id="317"/>
    </w:p>
    <w:p w14:paraId="402834FC" w14:textId="77777777" w:rsidR="00DE32BA" w:rsidRDefault="009F1508">
      <w:pPr>
        <w:pStyle w:val="Bibliography"/>
      </w:pPr>
      <w:bookmarkStart w:id="318" w:name="ref-Ogbunugafor2022-tl"/>
      <w:proofErr w:type="spellStart"/>
      <w:r>
        <w:t>Ogbunugafor</w:t>
      </w:r>
      <w:proofErr w:type="spellEnd"/>
      <w:r>
        <w:t>, C. B. (2022). The mutation effect reaction norm (mu-</w:t>
      </w:r>
      <w:proofErr w:type="spellStart"/>
      <w:r>
        <w:t>rn</w:t>
      </w:r>
      <w:proofErr w:type="spellEnd"/>
      <w:r>
        <w:t xml:space="preserve">) highlights environmentally dependent mutation effects and epistatic interactions. </w:t>
      </w:r>
      <w:r>
        <w:rPr>
          <w:i/>
          <w:iCs/>
        </w:rPr>
        <w:t>Evolution</w:t>
      </w:r>
      <w:r>
        <w:t xml:space="preserve">, </w:t>
      </w:r>
      <w:r>
        <w:rPr>
          <w:i/>
          <w:iCs/>
        </w:rPr>
        <w:t>76</w:t>
      </w:r>
      <w:r>
        <w:t xml:space="preserve">(S1), 37–48. </w:t>
      </w:r>
      <w:hyperlink r:id="rId56">
        <w:r>
          <w:rPr>
            <w:rStyle w:val="Hyperlink"/>
          </w:rPr>
          <w:t>https://doi.org/10.1111/evo.14428</w:t>
        </w:r>
      </w:hyperlink>
      <w:bookmarkEnd w:id="318"/>
    </w:p>
    <w:p w14:paraId="61858595" w14:textId="77777777" w:rsidR="00DE32BA" w:rsidRDefault="009F1508">
      <w:pPr>
        <w:pStyle w:val="Bibliography"/>
      </w:pPr>
      <w:bookmarkStart w:id="319" w:name="ref-Paixao2016-gf"/>
      <w:proofErr w:type="spellStart"/>
      <w:r>
        <w:t>Paixão</w:t>
      </w:r>
      <w:proofErr w:type="spellEnd"/>
      <w:r>
        <w:t xml:space="preserve">, T., &amp; Barton, N. H. (2016). The effect of gene interactions on the long-term response to selection. </w:t>
      </w:r>
      <w:r>
        <w:rPr>
          <w:i/>
          <w:iCs/>
        </w:rPr>
        <w:t>Proc. Natl. Acad. Sci. U. S. A.</w:t>
      </w:r>
      <w:r>
        <w:t xml:space="preserve"> </w:t>
      </w:r>
      <w:hyperlink r:id="rId57">
        <w:r>
          <w:rPr>
            <w:rStyle w:val="Hyperlink"/>
          </w:rPr>
          <w:t>https://doi.org/10.1073/pnas.1518830113</w:t>
        </w:r>
      </w:hyperlink>
      <w:bookmarkEnd w:id="319"/>
    </w:p>
    <w:p w14:paraId="5A627D65" w14:textId="77777777" w:rsidR="00DE32BA" w:rsidRDefault="009F1508">
      <w:pPr>
        <w:pStyle w:val="Bibliography"/>
      </w:pPr>
      <w:bookmarkStart w:id="320" w:name="ref-Pallares2020-qa"/>
      <w:proofErr w:type="spellStart"/>
      <w:r>
        <w:t>Pallares</w:t>
      </w:r>
      <w:proofErr w:type="spellEnd"/>
      <w:r>
        <w:t xml:space="preserve">, L. F., Lea, A. J., Han, C., </w:t>
      </w:r>
      <w:proofErr w:type="spellStart"/>
      <w:r>
        <w:t>Filippova</w:t>
      </w:r>
      <w:proofErr w:type="spellEnd"/>
      <w:r>
        <w:t xml:space="preserve">, E. V., </w:t>
      </w:r>
      <w:proofErr w:type="spellStart"/>
      <w:r>
        <w:t>Andolfatto</w:t>
      </w:r>
      <w:proofErr w:type="spellEnd"/>
      <w:r>
        <w:t xml:space="preserve">, P., &amp; Ayroles, J. F. (2020). Diet unmasks genetic variants that regulate lifespan in outbred drosophila. In </w:t>
      </w:r>
      <w:proofErr w:type="spellStart"/>
      <w:r>
        <w:rPr>
          <w:i/>
          <w:iCs/>
        </w:rPr>
        <w:t>bioRxiv</w:t>
      </w:r>
      <w:proofErr w:type="spellEnd"/>
      <w:r>
        <w:t xml:space="preserve">. </w:t>
      </w:r>
      <w:proofErr w:type="spellStart"/>
      <w:r>
        <w:t>bioRxiv</w:t>
      </w:r>
      <w:proofErr w:type="spellEnd"/>
      <w:r>
        <w:t>.</w:t>
      </w:r>
      <w:bookmarkEnd w:id="320"/>
    </w:p>
    <w:p w14:paraId="0F71647C" w14:textId="77777777" w:rsidR="00DE32BA" w:rsidRDefault="009F1508">
      <w:pPr>
        <w:pStyle w:val="Bibliography"/>
      </w:pPr>
      <w:bookmarkStart w:id="321" w:name="ref-Pallares2020-ha"/>
      <w:proofErr w:type="spellStart"/>
      <w:r>
        <w:t>Pallares</w:t>
      </w:r>
      <w:proofErr w:type="spellEnd"/>
      <w:r>
        <w:t xml:space="preserve">, L. F., Picard, S., &amp; Ayroles, J. F. (2020). TM3’seq: A </w:t>
      </w:r>
      <w:proofErr w:type="spellStart"/>
      <w:r>
        <w:t>Tagmentation</w:t>
      </w:r>
      <w:proofErr w:type="spellEnd"/>
      <w:r>
        <w:t xml:space="preserve">-Mediated 3’ sequencing approach for improving scalability of RNAseq experiments. </w:t>
      </w:r>
      <w:r>
        <w:rPr>
          <w:i/>
          <w:iCs/>
        </w:rPr>
        <w:t xml:space="preserve">G3 </w:t>
      </w:r>
      <w:proofErr w:type="spellStart"/>
      <w:r>
        <w:rPr>
          <w:i/>
          <w:iCs/>
        </w:rPr>
        <w:t>Genes|Genomes|Genetics</w:t>
      </w:r>
      <w:proofErr w:type="spellEnd"/>
      <w:r>
        <w:t xml:space="preserve">, </w:t>
      </w:r>
      <w:r>
        <w:rPr>
          <w:i/>
          <w:iCs/>
        </w:rPr>
        <w:t>10</w:t>
      </w:r>
      <w:r>
        <w:t xml:space="preserve">(1), 143–150. </w:t>
      </w:r>
      <w:hyperlink r:id="rId58">
        <w:r>
          <w:rPr>
            <w:rStyle w:val="Hyperlink"/>
          </w:rPr>
          <w:t>https://doi.org/10.1534/g3.119.400821</w:t>
        </w:r>
      </w:hyperlink>
      <w:bookmarkEnd w:id="321"/>
    </w:p>
    <w:p w14:paraId="0C28A5E4" w14:textId="77777777" w:rsidR="00DE32BA" w:rsidRDefault="009F1508">
      <w:pPr>
        <w:pStyle w:val="Bibliography"/>
      </w:pPr>
      <w:bookmarkStart w:id="322" w:name="ref-Pavlicev2010-po"/>
      <w:proofErr w:type="spellStart"/>
      <w:r>
        <w:t>Pavlicev</w:t>
      </w:r>
      <w:proofErr w:type="spellEnd"/>
      <w:r>
        <w:t xml:space="preserve">, M., Le </w:t>
      </w:r>
      <w:proofErr w:type="spellStart"/>
      <w:r>
        <w:t>Rouzic</w:t>
      </w:r>
      <w:proofErr w:type="spellEnd"/>
      <w:r>
        <w:t xml:space="preserve">, A., </w:t>
      </w:r>
      <w:proofErr w:type="spellStart"/>
      <w:r>
        <w:t>Cheverud</w:t>
      </w:r>
      <w:proofErr w:type="spellEnd"/>
      <w:r>
        <w:t xml:space="preserve">, J. M., Wagner, G. P., &amp; Hansen, T. F. (2010). Directionality of epistasis in a murine intercross population. </w:t>
      </w:r>
      <w:r>
        <w:rPr>
          <w:i/>
          <w:iCs/>
        </w:rPr>
        <w:t>Genetics</w:t>
      </w:r>
      <w:r>
        <w:t xml:space="preserve">, </w:t>
      </w:r>
      <w:r>
        <w:rPr>
          <w:i/>
          <w:iCs/>
        </w:rPr>
        <w:t>185</w:t>
      </w:r>
      <w:r>
        <w:t xml:space="preserve">(4), 1489–1505. </w:t>
      </w:r>
      <w:hyperlink r:id="rId59">
        <w:r>
          <w:rPr>
            <w:rStyle w:val="Hyperlink"/>
          </w:rPr>
          <w:t>https://doi.org/10.1534/genetics.110.118356</w:t>
        </w:r>
      </w:hyperlink>
      <w:bookmarkEnd w:id="322"/>
    </w:p>
    <w:p w14:paraId="0E70E230" w14:textId="77777777" w:rsidR="00DE32BA" w:rsidRDefault="009F1508">
      <w:pPr>
        <w:pStyle w:val="Bibliography"/>
      </w:pPr>
      <w:bookmarkStart w:id="323" w:name="ref-Pavlidis2017-dd"/>
      <w:proofErr w:type="spellStart"/>
      <w:r>
        <w:t>Pavlidis</w:t>
      </w:r>
      <w:proofErr w:type="spellEnd"/>
      <w:r>
        <w:t xml:space="preserve">, P., &amp; </w:t>
      </w:r>
      <w:proofErr w:type="spellStart"/>
      <w:r>
        <w:t>Alachiotis</w:t>
      </w:r>
      <w:proofErr w:type="spellEnd"/>
      <w:r>
        <w:t xml:space="preserve">, N. (2017). A survey of methods and tools to detect recent and strong positive selection. </w:t>
      </w:r>
      <w:r>
        <w:rPr>
          <w:i/>
          <w:iCs/>
        </w:rPr>
        <w:t>J. Biol. Res.</w:t>
      </w:r>
      <w:r>
        <w:t xml:space="preserve">, </w:t>
      </w:r>
      <w:r>
        <w:rPr>
          <w:i/>
          <w:iCs/>
        </w:rPr>
        <w:t>24</w:t>
      </w:r>
      <w:r>
        <w:t xml:space="preserve">, 7. </w:t>
      </w:r>
      <w:hyperlink r:id="rId60">
        <w:r>
          <w:rPr>
            <w:rStyle w:val="Hyperlink"/>
          </w:rPr>
          <w:t>https://doi.org/10.1186/s40709-017-0064-0</w:t>
        </w:r>
      </w:hyperlink>
      <w:bookmarkEnd w:id="323"/>
    </w:p>
    <w:p w14:paraId="1BA2146C" w14:textId="77777777" w:rsidR="00DE32BA" w:rsidRDefault="009F1508">
      <w:pPr>
        <w:pStyle w:val="Bibliography"/>
      </w:pPr>
      <w:bookmarkStart w:id="324" w:name="ref-Pavlidis2012-ly"/>
      <w:proofErr w:type="spellStart"/>
      <w:r>
        <w:t>Pavlidis</w:t>
      </w:r>
      <w:proofErr w:type="spellEnd"/>
      <w:r>
        <w:t xml:space="preserve">, P., Metzler, D., &amp; Stephan, W. (2012). Selective sweeps in </w:t>
      </w:r>
      <w:proofErr w:type="spellStart"/>
      <w:r>
        <w:t>multilocus</w:t>
      </w:r>
      <w:proofErr w:type="spellEnd"/>
      <w:r>
        <w:t xml:space="preserve"> models of quantitative traits. </w:t>
      </w:r>
      <w:r>
        <w:rPr>
          <w:i/>
          <w:iCs/>
        </w:rPr>
        <w:t>Genetics</w:t>
      </w:r>
      <w:r>
        <w:t xml:space="preserve">, </w:t>
      </w:r>
      <w:r>
        <w:rPr>
          <w:i/>
          <w:iCs/>
        </w:rPr>
        <w:t>192</w:t>
      </w:r>
      <w:r>
        <w:t xml:space="preserve">(1), 225–239. </w:t>
      </w:r>
      <w:hyperlink r:id="rId61">
        <w:r>
          <w:rPr>
            <w:rStyle w:val="Hyperlink"/>
          </w:rPr>
          <w:t>https://doi.org/10.1534/genetics.112.142547</w:t>
        </w:r>
      </w:hyperlink>
      <w:bookmarkEnd w:id="324"/>
    </w:p>
    <w:p w14:paraId="33F62390" w14:textId="77777777" w:rsidR="00DE32BA" w:rsidRDefault="009F1508">
      <w:pPr>
        <w:pStyle w:val="Bibliography"/>
      </w:pPr>
      <w:bookmarkStart w:id="325" w:name="ref-Phillips2008-ru"/>
      <w:r>
        <w:t xml:space="preserve">Phillips, P. C. (2008). Epistasis–the essential role of gene interactions in the structure and evolution of genetic systems. </w:t>
      </w:r>
      <w:r>
        <w:rPr>
          <w:i/>
          <w:iCs/>
        </w:rPr>
        <w:t>Nat. Rev. Genet.</w:t>
      </w:r>
      <w:r>
        <w:t xml:space="preserve">, </w:t>
      </w:r>
      <w:r>
        <w:rPr>
          <w:i/>
          <w:iCs/>
        </w:rPr>
        <w:t>9</w:t>
      </w:r>
      <w:r>
        <w:t xml:space="preserve">(11), 855–867. </w:t>
      </w:r>
      <w:hyperlink r:id="rId62">
        <w:r>
          <w:rPr>
            <w:rStyle w:val="Hyperlink"/>
          </w:rPr>
          <w:t>https://doi.org/10.1038/nrg2452</w:t>
        </w:r>
      </w:hyperlink>
      <w:bookmarkEnd w:id="325"/>
    </w:p>
    <w:p w14:paraId="04BF2B3A" w14:textId="77777777" w:rsidR="00DE32BA" w:rsidRDefault="009F1508">
      <w:pPr>
        <w:pStyle w:val="Bibliography"/>
      </w:pPr>
      <w:bookmarkStart w:id="326" w:name="ref-Picelli2014-ji"/>
      <w:proofErr w:type="spellStart"/>
      <w:r>
        <w:t>Picelli</w:t>
      </w:r>
      <w:proofErr w:type="spellEnd"/>
      <w:r>
        <w:t xml:space="preserve">, S., Björklund, A. K., </w:t>
      </w:r>
      <w:proofErr w:type="spellStart"/>
      <w:r>
        <w:t>Reinius</w:t>
      </w:r>
      <w:proofErr w:type="spellEnd"/>
      <w:r>
        <w:t xml:space="preserve">, B., </w:t>
      </w:r>
      <w:proofErr w:type="spellStart"/>
      <w:r>
        <w:t>Sagasser</w:t>
      </w:r>
      <w:proofErr w:type="spellEnd"/>
      <w:r>
        <w:t xml:space="preserve">, S., </w:t>
      </w:r>
      <w:proofErr w:type="spellStart"/>
      <w:r>
        <w:t>Winberg</w:t>
      </w:r>
      <w:proofErr w:type="spellEnd"/>
      <w:r>
        <w:t xml:space="preserve">, G., &amp; Sandberg, R. (2014). Tn5 transposase and </w:t>
      </w:r>
      <w:proofErr w:type="spellStart"/>
      <w:r>
        <w:t>tagmentation</w:t>
      </w:r>
      <w:proofErr w:type="spellEnd"/>
      <w:r>
        <w:t xml:space="preserve"> procedures for massively scaled sequencing projects. </w:t>
      </w:r>
      <w:r>
        <w:rPr>
          <w:i/>
          <w:iCs/>
        </w:rPr>
        <w:t>Genome Res.</w:t>
      </w:r>
      <w:r>
        <w:t xml:space="preserve">, </w:t>
      </w:r>
      <w:r>
        <w:rPr>
          <w:i/>
          <w:iCs/>
        </w:rPr>
        <w:t>24</w:t>
      </w:r>
      <w:r>
        <w:t>(12), 2033–2040.</w:t>
      </w:r>
      <w:bookmarkEnd w:id="326"/>
    </w:p>
    <w:p w14:paraId="34E9F05E" w14:textId="77777777" w:rsidR="00DE32BA" w:rsidRDefault="009F1508">
      <w:pPr>
        <w:pStyle w:val="Bibliography"/>
      </w:pPr>
      <w:bookmarkStart w:id="327" w:name="ref-Pritchard2010-rr"/>
      <w:r>
        <w:t xml:space="preserve">Pritchard, J. K., &amp; Di </w:t>
      </w:r>
      <w:proofErr w:type="spellStart"/>
      <w:r>
        <w:t>Rienzo</w:t>
      </w:r>
      <w:proofErr w:type="spellEnd"/>
      <w:r>
        <w:t xml:space="preserve">, A. (2010). Adaptation - not by sweeps alone. </w:t>
      </w:r>
      <w:r>
        <w:rPr>
          <w:i/>
          <w:iCs/>
        </w:rPr>
        <w:t>Nat. Rev. Genet.</w:t>
      </w:r>
      <w:r>
        <w:t xml:space="preserve">, </w:t>
      </w:r>
      <w:r>
        <w:rPr>
          <w:i/>
          <w:iCs/>
        </w:rPr>
        <w:t>11</w:t>
      </w:r>
      <w:r>
        <w:t xml:space="preserve">(10), 665–667. </w:t>
      </w:r>
      <w:hyperlink r:id="rId63">
        <w:r>
          <w:rPr>
            <w:rStyle w:val="Hyperlink"/>
          </w:rPr>
          <w:t>https://doi.org/10.1038/nrg2880</w:t>
        </w:r>
      </w:hyperlink>
      <w:bookmarkEnd w:id="327"/>
    </w:p>
    <w:p w14:paraId="0DB704A4" w14:textId="77777777" w:rsidR="00DE32BA" w:rsidRDefault="009F1508">
      <w:pPr>
        <w:pStyle w:val="Bibliography"/>
      </w:pPr>
      <w:bookmarkStart w:id="328" w:name="ref-Pritchard2010-va"/>
      <w:r>
        <w:t xml:space="preserve">Pritchard, J. K., </w:t>
      </w:r>
      <w:proofErr w:type="spellStart"/>
      <w:r>
        <w:t>Pickrell</w:t>
      </w:r>
      <w:proofErr w:type="spellEnd"/>
      <w:r>
        <w:t xml:space="preserve">, J. K., &amp; Coop, G. (2010). The genetics of human adaptation: Hard sweeps, soft sweeps, and polygenic adaptation. </w:t>
      </w:r>
      <w:proofErr w:type="spellStart"/>
      <w:r>
        <w:rPr>
          <w:i/>
          <w:iCs/>
        </w:rPr>
        <w:t>Curr</w:t>
      </w:r>
      <w:proofErr w:type="spellEnd"/>
      <w:r>
        <w:rPr>
          <w:i/>
          <w:iCs/>
        </w:rPr>
        <w:t>. Biol.</w:t>
      </w:r>
      <w:r>
        <w:t xml:space="preserve">, </w:t>
      </w:r>
      <w:r>
        <w:rPr>
          <w:i/>
          <w:iCs/>
        </w:rPr>
        <w:t>20</w:t>
      </w:r>
      <w:r>
        <w:t xml:space="preserve">(4), R208–15. </w:t>
      </w:r>
      <w:hyperlink r:id="rId64">
        <w:r>
          <w:rPr>
            <w:rStyle w:val="Hyperlink"/>
          </w:rPr>
          <w:t>https://doi.org/10.1016/j.cub.2009.11.055</w:t>
        </w:r>
      </w:hyperlink>
      <w:bookmarkEnd w:id="328"/>
    </w:p>
    <w:p w14:paraId="4139CDC9" w14:textId="77777777" w:rsidR="00DE32BA" w:rsidRDefault="009F1508">
      <w:pPr>
        <w:pStyle w:val="Bibliography"/>
      </w:pPr>
      <w:bookmarkStart w:id="329" w:name="ref-Purcell2007-sk"/>
      <w:r>
        <w:t xml:space="preserve">Purcell, S., Neale, B., Todd-Brown, K., Thomas, L., Ferreira, M. A. R., Bender, D., </w:t>
      </w:r>
      <w:proofErr w:type="spellStart"/>
      <w:r>
        <w:t>Maller</w:t>
      </w:r>
      <w:proofErr w:type="spellEnd"/>
      <w:r>
        <w:t xml:space="preserve">, J., </w:t>
      </w:r>
      <w:proofErr w:type="spellStart"/>
      <w:r>
        <w:t>Sklar</w:t>
      </w:r>
      <w:proofErr w:type="spellEnd"/>
      <w:r>
        <w:t xml:space="preserve">, P., Bakker, P. I. W. de, Daly, M. J., &amp; Sham, P. C. (2007). PLINK: A tool set for whole-genome association and population-based linkage analyses. </w:t>
      </w:r>
      <w:r>
        <w:rPr>
          <w:i/>
          <w:iCs/>
        </w:rPr>
        <w:t>Am. J. Hum. Genet.</w:t>
      </w:r>
      <w:r>
        <w:t xml:space="preserve">, </w:t>
      </w:r>
      <w:r>
        <w:rPr>
          <w:i/>
          <w:iCs/>
        </w:rPr>
        <w:t>81</w:t>
      </w:r>
      <w:r>
        <w:t xml:space="preserve">(3), 559–575. </w:t>
      </w:r>
      <w:hyperlink r:id="rId65">
        <w:r>
          <w:rPr>
            <w:rStyle w:val="Hyperlink"/>
          </w:rPr>
          <w:t>https://doi.org/10.1086/519795</w:t>
        </w:r>
      </w:hyperlink>
      <w:bookmarkEnd w:id="329"/>
    </w:p>
    <w:p w14:paraId="6198796D" w14:textId="77777777" w:rsidR="00DE32BA" w:rsidRDefault="009F1508">
      <w:pPr>
        <w:pStyle w:val="Bibliography"/>
      </w:pPr>
      <w:bookmarkStart w:id="330" w:name="ref-Rockman2012-lz"/>
      <w:r>
        <w:t xml:space="preserve">Rockman, M. V. (2012). The QTN program and the alleles that matter for evolution: All that’s gold does not glitter. </w:t>
      </w:r>
      <w:r>
        <w:rPr>
          <w:i/>
          <w:iCs/>
        </w:rPr>
        <w:t>Evolution</w:t>
      </w:r>
      <w:r>
        <w:t xml:space="preserve">, </w:t>
      </w:r>
      <w:r>
        <w:rPr>
          <w:i/>
          <w:iCs/>
        </w:rPr>
        <w:t>66</w:t>
      </w:r>
      <w:r>
        <w:t xml:space="preserve">(1), 1–17. </w:t>
      </w:r>
      <w:hyperlink r:id="rId66">
        <w:r>
          <w:rPr>
            <w:rStyle w:val="Hyperlink"/>
          </w:rPr>
          <w:t>https://doi.org/10.1111/j.1558-5646.2011.01486.x</w:t>
        </w:r>
      </w:hyperlink>
      <w:bookmarkEnd w:id="330"/>
    </w:p>
    <w:p w14:paraId="31772988" w14:textId="77777777" w:rsidR="00DE32BA" w:rsidRDefault="009F1508">
      <w:pPr>
        <w:pStyle w:val="Bibliography"/>
      </w:pPr>
      <w:bookmarkStart w:id="331" w:name="ref-Smith1974-jb"/>
      <w:r>
        <w:t xml:space="preserve">Smith, J. M., &amp; Haigh, J. (1974). The hitch-hiking effect of a </w:t>
      </w:r>
      <w:proofErr w:type="spellStart"/>
      <w:r>
        <w:t>favourable</w:t>
      </w:r>
      <w:proofErr w:type="spellEnd"/>
      <w:r>
        <w:t xml:space="preserve"> gene. </w:t>
      </w:r>
      <w:r>
        <w:rPr>
          <w:i/>
          <w:iCs/>
        </w:rPr>
        <w:t>Genet. Res.</w:t>
      </w:r>
      <w:r>
        <w:t xml:space="preserve">, </w:t>
      </w:r>
      <w:r>
        <w:rPr>
          <w:i/>
          <w:iCs/>
        </w:rPr>
        <w:t>23</w:t>
      </w:r>
      <w:r>
        <w:t xml:space="preserve">(1), 23–35. </w:t>
      </w:r>
      <w:hyperlink r:id="rId67">
        <w:r>
          <w:rPr>
            <w:rStyle w:val="Hyperlink"/>
          </w:rPr>
          <w:t>https://doi.org/10.1017/S0016672300014634</w:t>
        </w:r>
      </w:hyperlink>
      <w:bookmarkEnd w:id="331"/>
    </w:p>
    <w:p w14:paraId="43812591" w14:textId="77777777" w:rsidR="00DE32BA" w:rsidRDefault="009F1508">
      <w:pPr>
        <w:pStyle w:val="Bibliography"/>
      </w:pPr>
      <w:bookmarkStart w:id="332" w:name="ref-Voight2006-rr"/>
      <w:r>
        <w:t xml:space="preserve">Voight, B. F., </w:t>
      </w:r>
      <w:proofErr w:type="spellStart"/>
      <w:r>
        <w:t>Kudaravalli</w:t>
      </w:r>
      <w:proofErr w:type="spellEnd"/>
      <w:r>
        <w:t xml:space="preserve">, S., Wen, X., &amp; Pritchard, J. K. (2006). A map of recent positive selection in the human genome. </w:t>
      </w:r>
      <w:proofErr w:type="spellStart"/>
      <w:r>
        <w:rPr>
          <w:i/>
          <w:iCs/>
        </w:rPr>
        <w:t>PLoS</w:t>
      </w:r>
      <w:proofErr w:type="spellEnd"/>
      <w:r>
        <w:rPr>
          <w:i/>
          <w:iCs/>
        </w:rPr>
        <w:t xml:space="preserve"> Biol.</w:t>
      </w:r>
      <w:r>
        <w:t xml:space="preserve">, </w:t>
      </w:r>
      <w:r>
        <w:rPr>
          <w:i/>
          <w:iCs/>
        </w:rPr>
        <w:t>4</w:t>
      </w:r>
      <w:r>
        <w:t xml:space="preserve">(3), e72. </w:t>
      </w:r>
      <w:hyperlink r:id="rId68">
        <w:r>
          <w:rPr>
            <w:rStyle w:val="Hyperlink"/>
          </w:rPr>
          <w:t>https://doi.org/10.1371/journal.pbio.0040072</w:t>
        </w:r>
      </w:hyperlink>
      <w:bookmarkEnd w:id="332"/>
    </w:p>
    <w:p w14:paraId="4C8AF960" w14:textId="77777777" w:rsidR="00DE32BA" w:rsidRDefault="009F1508">
      <w:pPr>
        <w:pStyle w:val="Bibliography"/>
      </w:pPr>
      <w:bookmarkStart w:id="333" w:name="ref-Vosa2021-bb"/>
      <w:proofErr w:type="spellStart"/>
      <w:r>
        <w:t>Võsa</w:t>
      </w:r>
      <w:proofErr w:type="spellEnd"/>
      <w:r>
        <w:t xml:space="preserve">, U., </w:t>
      </w:r>
      <w:proofErr w:type="spellStart"/>
      <w:r>
        <w:t>Claringbould</w:t>
      </w:r>
      <w:proofErr w:type="spellEnd"/>
      <w:r>
        <w:t xml:space="preserve">, A., </w:t>
      </w:r>
      <w:proofErr w:type="spellStart"/>
      <w:r>
        <w:t>Westra</w:t>
      </w:r>
      <w:proofErr w:type="spellEnd"/>
      <w:r>
        <w:t xml:space="preserve">, H.-J., Bonder, M. J., </w:t>
      </w:r>
      <w:proofErr w:type="spellStart"/>
      <w:r>
        <w:t>Deelen</w:t>
      </w:r>
      <w:proofErr w:type="spellEnd"/>
      <w:r>
        <w:t xml:space="preserve">, P., Zeng, B., Kirsten, H., </w:t>
      </w:r>
      <w:proofErr w:type="spellStart"/>
      <w:r>
        <w:t>Saha</w:t>
      </w:r>
      <w:proofErr w:type="spellEnd"/>
      <w:r>
        <w:t xml:space="preserve">, A., </w:t>
      </w:r>
      <w:proofErr w:type="spellStart"/>
      <w:r>
        <w:t>Kreuzhuber</w:t>
      </w:r>
      <w:proofErr w:type="spellEnd"/>
      <w:r>
        <w:t xml:space="preserve">, R., </w:t>
      </w:r>
      <w:proofErr w:type="spellStart"/>
      <w:r>
        <w:t>Yazar</w:t>
      </w:r>
      <w:proofErr w:type="spellEnd"/>
      <w:r>
        <w:t xml:space="preserve">, S., </w:t>
      </w:r>
      <w:proofErr w:type="spellStart"/>
      <w:r>
        <w:t>Brugge</w:t>
      </w:r>
      <w:proofErr w:type="spellEnd"/>
      <w:r>
        <w:t xml:space="preserve">, H., </w:t>
      </w:r>
      <w:proofErr w:type="spellStart"/>
      <w:r>
        <w:t>Oelen</w:t>
      </w:r>
      <w:proofErr w:type="spellEnd"/>
      <w:r>
        <w:t xml:space="preserve">, R., Vries, D. H. de, </w:t>
      </w:r>
      <w:proofErr w:type="spellStart"/>
      <w:r>
        <w:t>Wijst</w:t>
      </w:r>
      <w:proofErr w:type="spellEnd"/>
      <w:r>
        <w:t xml:space="preserve">, M. G. P. van der, </w:t>
      </w:r>
      <w:proofErr w:type="spellStart"/>
      <w:r>
        <w:t>Kasela</w:t>
      </w:r>
      <w:proofErr w:type="spellEnd"/>
      <w:r>
        <w:t xml:space="preserve">, S., </w:t>
      </w:r>
      <w:proofErr w:type="spellStart"/>
      <w:r>
        <w:t>Pervjakova</w:t>
      </w:r>
      <w:proofErr w:type="spellEnd"/>
      <w:r>
        <w:t xml:space="preserve">, N., Alves, I., </w:t>
      </w:r>
      <w:proofErr w:type="spellStart"/>
      <w:r>
        <w:t>Favé</w:t>
      </w:r>
      <w:proofErr w:type="spellEnd"/>
      <w:r>
        <w:t xml:space="preserve">, M.-J., </w:t>
      </w:r>
      <w:proofErr w:type="spellStart"/>
      <w:r>
        <w:t>Agbessi</w:t>
      </w:r>
      <w:proofErr w:type="spellEnd"/>
      <w:r>
        <w:t>, M., … Franke, L. (2021). Large-scale cis- and trans-</w:t>
      </w:r>
      <w:proofErr w:type="spellStart"/>
      <w:r>
        <w:t>eQTL</w:t>
      </w:r>
      <w:proofErr w:type="spellEnd"/>
      <w:r>
        <w:t xml:space="preserve"> analyses identify thousands of genetic loci and polygenic scores that regulate blood gene expression. </w:t>
      </w:r>
      <w:r>
        <w:rPr>
          <w:i/>
          <w:iCs/>
        </w:rPr>
        <w:t>Nat. Genet.</w:t>
      </w:r>
      <w:r>
        <w:t xml:space="preserve"> </w:t>
      </w:r>
      <w:hyperlink r:id="rId69">
        <w:r>
          <w:rPr>
            <w:rStyle w:val="Hyperlink"/>
          </w:rPr>
          <w:t>https://doi.org/10.1038/s41588-021-00913-z</w:t>
        </w:r>
      </w:hyperlink>
      <w:bookmarkEnd w:id="333"/>
    </w:p>
    <w:p w14:paraId="0A8DBF94" w14:textId="77777777" w:rsidR="00DE32BA" w:rsidRDefault="009F1508">
      <w:pPr>
        <w:pStyle w:val="Bibliography"/>
      </w:pPr>
      <w:bookmarkStart w:id="334" w:name="ref-Weinreich2013-ho"/>
      <w:proofErr w:type="spellStart"/>
      <w:r>
        <w:t>Weinreich</w:t>
      </w:r>
      <w:proofErr w:type="spellEnd"/>
      <w:r>
        <w:t xml:space="preserve">, D. M., Lan, Y., Wylie, C. S., &amp; </w:t>
      </w:r>
      <w:proofErr w:type="spellStart"/>
      <w:r>
        <w:t>Heckendorn</w:t>
      </w:r>
      <w:proofErr w:type="spellEnd"/>
      <w:r>
        <w:t xml:space="preserve">, R. B. (2013). Should evolutionary geneticists worry about higher-order epistasis? </w:t>
      </w:r>
      <w:proofErr w:type="spellStart"/>
      <w:r>
        <w:rPr>
          <w:i/>
          <w:iCs/>
        </w:rPr>
        <w:t>Curr</w:t>
      </w:r>
      <w:proofErr w:type="spellEnd"/>
      <w:r>
        <w:rPr>
          <w:i/>
          <w:iCs/>
        </w:rPr>
        <w:t xml:space="preserve">. </w:t>
      </w:r>
      <w:proofErr w:type="spellStart"/>
      <w:r>
        <w:rPr>
          <w:i/>
          <w:iCs/>
        </w:rPr>
        <w:t>Opin</w:t>
      </w:r>
      <w:proofErr w:type="spellEnd"/>
      <w:r>
        <w:rPr>
          <w:i/>
          <w:iCs/>
        </w:rPr>
        <w:t>. Genet. Dev.</w:t>
      </w:r>
      <w:r>
        <w:t xml:space="preserve">, </w:t>
      </w:r>
      <w:r>
        <w:rPr>
          <w:i/>
          <w:iCs/>
        </w:rPr>
        <w:t>23</w:t>
      </w:r>
      <w:r>
        <w:t xml:space="preserve">(6), 700–707. </w:t>
      </w:r>
      <w:hyperlink r:id="rId70">
        <w:r>
          <w:rPr>
            <w:rStyle w:val="Hyperlink"/>
          </w:rPr>
          <w:t>https://doi.org/10.1016/j.gde.2013.10.007</w:t>
        </w:r>
      </w:hyperlink>
      <w:bookmarkEnd w:id="334"/>
    </w:p>
    <w:p w14:paraId="7AFB5339" w14:textId="77777777" w:rsidR="00DE32BA" w:rsidRDefault="009F1508">
      <w:pPr>
        <w:pStyle w:val="Bibliography"/>
      </w:pPr>
      <w:bookmarkStart w:id="335" w:name="ref-Wolf2005-nr"/>
      <w:r>
        <w:t xml:space="preserve">Wolf, J. B., </w:t>
      </w:r>
      <w:proofErr w:type="spellStart"/>
      <w:r>
        <w:t>Leamy</w:t>
      </w:r>
      <w:proofErr w:type="spellEnd"/>
      <w:r>
        <w:t xml:space="preserve">, L. J., </w:t>
      </w:r>
      <w:proofErr w:type="spellStart"/>
      <w:r>
        <w:t>Routman</w:t>
      </w:r>
      <w:proofErr w:type="spellEnd"/>
      <w:r>
        <w:t xml:space="preserve">, E. J., &amp; </w:t>
      </w:r>
      <w:proofErr w:type="spellStart"/>
      <w:r>
        <w:t>Cheverud</w:t>
      </w:r>
      <w:proofErr w:type="spellEnd"/>
      <w:r>
        <w:t xml:space="preserve">, J. M. (2005). Epistatic pleiotropy and the genetic architecture of covariation within early and late-developing skull trait complexes in mice. </w:t>
      </w:r>
      <w:r>
        <w:rPr>
          <w:i/>
          <w:iCs/>
        </w:rPr>
        <w:t>Genetics</w:t>
      </w:r>
      <w:r>
        <w:t xml:space="preserve">, </w:t>
      </w:r>
      <w:r>
        <w:rPr>
          <w:i/>
          <w:iCs/>
        </w:rPr>
        <w:t>171</w:t>
      </w:r>
      <w:r>
        <w:t xml:space="preserve">(2), 683–694. </w:t>
      </w:r>
      <w:hyperlink r:id="rId71">
        <w:r>
          <w:rPr>
            <w:rStyle w:val="Hyperlink"/>
          </w:rPr>
          <w:t>https://doi.org/10.1534/genetics.104.038885</w:t>
        </w:r>
      </w:hyperlink>
      <w:bookmarkEnd w:id="335"/>
    </w:p>
    <w:p w14:paraId="16B4B655" w14:textId="77777777" w:rsidR="00DE32BA" w:rsidRDefault="009F1508">
      <w:pPr>
        <w:pStyle w:val="Bibliography"/>
      </w:pPr>
      <w:bookmarkStart w:id="336" w:name="ref-Yengo2022-cf"/>
      <w:proofErr w:type="spellStart"/>
      <w:r>
        <w:t>Yengo</w:t>
      </w:r>
      <w:proofErr w:type="spellEnd"/>
      <w:r>
        <w:t xml:space="preserve">, L., </w:t>
      </w:r>
      <w:proofErr w:type="spellStart"/>
      <w:r>
        <w:t>Vedantam</w:t>
      </w:r>
      <w:proofErr w:type="spellEnd"/>
      <w:r>
        <w:t xml:space="preserve">, S., </w:t>
      </w:r>
      <w:proofErr w:type="spellStart"/>
      <w:r>
        <w:t>Marouli</w:t>
      </w:r>
      <w:proofErr w:type="spellEnd"/>
      <w:r>
        <w:t xml:space="preserve">, E., Sidorenko, J., Bartell, E., </w:t>
      </w:r>
      <w:proofErr w:type="spellStart"/>
      <w:r>
        <w:t>Sakaue</w:t>
      </w:r>
      <w:proofErr w:type="spellEnd"/>
      <w:r>
        <w:t xml:space="preserve">, S., Graff, M., </w:t>
      </w:r>
      <w:proofErr w:type="spellStart"/>
      <w:r>
        <w:t>Eliasen</w:t>
      </w:r>
      <w:proofErr w:type="spellEnd"/>
      <w:r>
        <w:t xml:space="preserve">, A. U., Jiang, Y., Raghavan, S., Miao, J., Arias, J. D., Graham, S. E., </w:t>
      </w:r>
      <w:proofErr w:type="spellStart"/>
      <w:r>
        <w:t>Mukamel</w:t>
      </w:r>
      <w:proofErr w:type="spellEnd"/>
      <w:r>
        <w:t xml:space="preserve">, R. E., </w:t>
      </w:r>
      <w:proofErr w:type="spellStart"/>
      <w:r>
        <w:t>Spracklen</w:t>
      </w:r>
      <w:proofErr w:type="spellEnd"/>
      <w:r>
        <w:t xml:space="preserve">, C. N., Yin, X., Chen, S.-H., Ferreira, T., Highland, H. H., … Hirschhorn, J. N. (2022). A saturated map of common genetic variants associated with human height. </w:t>
      </w:r>
      <w:r>
        <w:rPr>
          <w:i/>
          <w:iCs/>
        </w:rPr>
        <w:t>Nature</w:t>
      </w:r>
      <w:r>
        <w:t xml:space="preserve">, </w:t>
      </w:r>
      <w:r>
        <w:rPr>
          <w:i/>
          <w:iCs/>
        </w:rPr>
        <w:t>610</w:t>
      </w:r>
      <w:r>
        <w:t xml:space="preserve">(7933), 704–712. </w:t>
      </w:r>
      <w:hyperlink r:id="rId72">
        <w:r>
          <w:rPr>
            <w:rStyle w:val="Hyperlink"/>
          </w:rPr>
          <w:t>https://doi.org/10.1038/s41586-022-05275-y</w:t>
        </w:r>
      </w:hyperlink>
      <w:bookmarkEnd w:id="336"/>
    </w:p>
    <w:p w14:paraId="2DC3A1D6" w14:textId="77777777" w:rsidR="00DE32BA" w:rsidRDefault="009F1508">
      <w:pPr>
        <w:pStyle w:val="Bibliography"/>
      </w:pPr>
      <w:bookmarkStart w:id="337" w:name="ref-Zinke2002-yw"/>
      <w:r>
        <w:t xml:space="preserve">Zinke, I., </w:t>
      </w:r>
      <w:proofErr w:type="spellStart"/>
      <w:r>
        <w:t>Schütz</w:t>
      </w:r>
      <w:proofErr w:type="spellEnd"/>
      <w:r>
        <w:t xml:space="preserve">, C. S., </w:t>
      </w:r>
      <w:proofErr w:type="spellStart"/>
      <w:r>
        <w:t>Katzenberger</w:t>
      </w:r>
      <w:proofErr w:type="spellEnd"/>
      <w:r>
        <w:t xml:space="preserve">, J. D., Bauer, M., &amp; </w:t>
      </w:r>
      <w:proofErr w:type="spellStart"/>
      <w:r>
        <w:t>Pankratz</w:t>
      </w:r>
      <w:proofErr w:type="spellEnd"/>
      <w:r>
        <w:t xml:space="preserve">, M. J. (2002). Nutrient control of gene expression in drosophila: Microarray analysis of starvation and sugar-dependent response. </w:t>
      </w:r>
      <w:r>
        <w:rPr>
          <w:i/>
          <w:iCs/>
        </w:rPr>
        <w:t>EMBO J.</w:t>
      </w:r>
      <w:r>
        <w:t xml:space="preserve">, </w:t>
      </w:r>
      <w:r>
        <w:rPr>
          <w:i/>
          <w:iCs/>
        </w:rPr>
        <w:t>21</w:t>
      </w:r>
      <w:r>
        <w:t xml:space="preserve">(22), 6162–6173. </w:t>
      </w:r>
      <w:hyperlink r:id="rId73">
        <w:r>
          <w:rPr>
            <w:rStyle w:val="Hyperlink"/>
          </w:rPr>
          <w:t>https://doi.org/10.1093/emboj/cdf600</w:t>
        </w:r>
      </w:hyperlink>
      <w:bookmarkEnd w:id="273"/>
      <w:bookmarkEnd w:id="275"/>
      <w:bookmarkEnd w:id="337"/>
    </w:p>
    <w:sectPr w:rsidR="00DE32BA">
      <w:pgSz w:w="12240" w:h="15840"/>
      <w:pgMar w:top="1440" w:right="1440" w:bottom="1440" w:left="1440" w:header="0" w:footer="0" w:gutter="0"/>
      <w:cols w:space="720"/>
      <w:formProt w:val="0"/>
      <w:docGrid w:linePitch="10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2" w:author="Andrew Clark" w:date="2023-01-02T12:54:00Z" w:initials="AC">
    <w:p w14:paraId="67153297" w14:textId="55E11D17" w:rsidR="009F1508" w:rsidRDefault="009F1508">
      <w:pPr>
        <w:pStyle w:val="CommentText"/>
      </w:pPr>
      <w:r>
        <w:rPr>
          <w:rStyle w:val="CommentReference"/>
        </w:rPr>
        <w:annotationRef/>
      </w:r>
      <w:r>
        <w:t xml:space="preserve">It is true whether linked or not.  </w:t>
      </w:r>
    </w:p>
  </w:comment>
  <w:comment w:id="14" w:author="Andrew Clark" w:date="2023-01-02T12:56:00Z" w:initials="AC">
    <w:p w14:paraId="3825D891" w14:textId="56B8C6C2" w:rsidR="009F1508" w:rsidRDefault="009F1508">
      <w:pPr>
        <w:pStyle w:val="CommentText"/>
      </w:pPr>
      <w:r>
        <w:rPr>
          <w:rStyle w:val="CommentReference"/>
        </w:rPr>
        <w:annotationRef/>
      </w:r>
      <w:r>
        <w:t>The new environment might just as well result in selection against combinations of alleles that are strongly Disadvantageous as well…</w:t>
      </w:r>
    </w:p>
  </w:comment>
  <w:comment w:id="44" w:author="Andrew Clark" w:date="2023-01-02T13:14:00Z" w:initials="AC">
    <w:p w14:paraId="7A8DF2E4" w14:textId="6627D114" w:rsidR="009F1508" w:rsidRDefault="009F1508">
      <w:pPr>
        <w:pStyle w:val="CommentText"/>
      </w:pPr>
      <w:r>
        <w:rPr>
          <w:rStyle w:val="CommentReference"/>
        </w:rPr>
        <w:annotationRef/>
      </w:r>
      <w:r>
        <w:t>The massive magnitude of allele frequency changes implies that the regression had relatively low power, so the many SNPs that changed to a lesser degree were not significant.  // Do you need to say something about the labeling of which SNP allele went up vs. down?</w:t>
      </w:r>
    </w:p>
  </w:comment>
  <w:comment w:id="49" w:author="Andrew Clark" w:date="2023-01-02T13:19:00Z" w:initials="AC">
    <w:p w14:paraId="573941B5" w14:textId="1AEA72D4" w:rsidR="009F1508" w:rsidRDefault="009F1508">
      <w:pPr>
        <w:pStyle w:val="CommentText"/>
      </w:pPr>
      <w:r>
        <w:rPr>
          <w:rStyle w:val="CommentReference"/>
        </w:rPr>
        <w:annotationRef/>
      </w:r>
      <w:r>
        <w:t xml:space="preserve">A “conservative threshold” to me would mean that the P value had to be exceptionally low, so only the most strongly selected SNPs would be </w:t>
      </w:r>
      <w:proofErr w:type="spellStart"/>
      <w:r>
        <w:t>INcluded</w:t>
      </w:r>
      <w:proofErr w:type="spellEnd"/>
      <w:r>
        <w:t>.</w:t>
      </w:r>
    </w:p>
  </w:comment>
  <w:comment w:id="50" w:author="Andrew Clark" w:date="2023-01-02T13:21:00Z" w:initials="AC">
    <w:p w14:paraId="2F43FBD2" w14:textId="04CCBED6" w:rsidR="009F1508" w:rsidRDefault="009F1508">
      <w:pPr>
        <w:pStyle w:val="CommentText"/>
      </w:pPr>
      <w:r>
        <w:rPr>
          <w:rStyle w:val="CommentReference"/>
        </w:rPr>
        <w:annotationRef/>
      </w:r>
      <w:r>
        <w:t>Need to dis-ambiguate.  A p-value below this says to me a p-value less than 8 x 10-12, i.e. MORE significant.  How about “with a p-value less stringent than this” or words to that effect.</w:t>
      </w:r>
    </w:p>
  </w:comment>
  <w:comment w:id="51" w:author="Andrew Clark" w:date="2023-01-02T13:40:00Z" w:initials="AC">
    <w:p w14:paraId="35E43855" w14:textId="47E1BE2A" w:rsidR="00036F2A" w:rsidRDefault="00036F2A">
      <w:pPr>
        <w:pStyle w:val="CommentText"/>
      </w:pPr>
      <w:r>
        <w:rPr>
          <w:rStyle w:val="CommentReference"/>
        </w:rPr>
        <w:annotationRef/>
      </w:r>
      <w:r>
        <w:t>I think you need a q-q plot for the selection term of the regression model.  (Supplemental figure would be okay).  This many SNPs having P &lt; 8 x 10-12 (is this the 71,000?), is not expected under the null.  If it were not for this fact, then you would be worried that even under the null, picking a subset of SNPs with significant selection regime terms, you could get plots like Fig3a, b, c.</w:t>
      </w:r>
    </w:p>
  </w:comment>
  <w:comment w:id="54" w:author="Andrew Clark" w:date="2023-01-02T13:32:00Z" w:initials="AC">
    <w:p w14:paraId="2E3A9780" w14:textId="0B72EDFD" w:rsidR="009F1508" w:rsidRDefault="009F1508">
      <w:pPr>
        <w:pStyle w:val="CommentText"/>
      </w:pPr>
      <w:r>
        <w:rPr>
          <w:rStyle w:val="CommentReference"/>
        </w:rPr>
        <w:annotationRef/>
      </w:r>
      <w:r>
        <w:t>This is true for a single generation of selection, but I get a bit nervous in an experiment of this duration.  SNPs that are near a strongly selected site will have a smaller effective size (background selection), and while average LD might be small, LD with 1% of SNPs that are a few kb away could make a big difference (the selected sweep is expected to be haplotypes spanning many kb).  This warrants some more thought, and maybe a simulation…</w:t>
      </w:r>
    </w:p>
  </w:comment>
  <w:comment w:id="60" w:author="Andrew Clark" w:date="2023-01-02T13:25:00Z" w:initials="AC">
    <w:p w14:paraId="0197BEB3" w14:textId="4C8F70B9" w:rsidR="009F1508" w:rsidRDefault="009F1508">
      <w:pPr>
        <w:pStyle w:val="CommentText"/>
      </w:pPr>
      <w:r>
        <w:rPr>
          <w:rStyle w:val="CommentReference"/>
        </w:rPr>
        <w:annotationRef/>
      </w:r>
      <w:r w:rsidR="00036F2A">
        <w:t>This</w:t>
      </w:r>
      <w:r>
        <w:t xml:space="preserve"> makes clear that the SNPs in Figure 3, which change in allele frequency from 0.75 to 0.25, are a small subset of the SNPs.</w:t>
      </w:r>
      <w:r w:rsidR="00036F2A">
        <w:t xml:space="preserve">  But it also shows beautifully to dramatic differences between selected SNPs and others. (Although part of me says, yeah, but even under the null, there would be a tail of SNPs with a significant regression, and of course they would look different from the others….)</w:t>
      </w:r>
    </w:p>
  </w:comment>
  <w:comment w:id="69" w:author="Andrew Clark" w:date="2023-01-02T13:46:00Z" w:initials="AC">
    <w:p w14:paraId="02A5D7A3" w14:textId="265BC85C" w:rsidR="00A26A27" w:rsidRDefault="00A26A27">
      <w:pPr>
        <w:pStyle w:val="CommentText"/>
      </w:pPr>
      <w:r>
        <w:rPr>
          <w:rStyle w:val="CommentReference"/>
        </w:rPr>
        <w:annotationRef/>
      </w:r>
      <w:r>
        <w:t>Be careful here.  Such haplotypes would foul up your estimate of the proportion of the genome under selection….</w:t>
      </w:r>
    </w:p>
  </w:comment>
  <w:comment w:id="70" w:author="Andrew Clark" w:date="2023-01-02T13:45:00Z" w:initials="AC">
    <w:p w14:paraId="12152A8A" w14:textId="5282E55C" w:rsidR="00A26A27" w:rsidRDefault="00A26A27">
      <w:pPr>
        <w:pStyle w:val="CommentText"/>
      </w:pPr>
      <w:r>
        <w:rPr>
          <w:rStyle w:val="CommentReference"/>
        </w:rPr>
        <w:annotationRef/>
      </w:r>
      <w:r>
        <w:t>This is not entirely clear.  Can you say this without explicitly identifying new mutations?</w:t>
      </w:r>
    </w:p>
  </w:comment>
  <w:comment w:id="83" w:author="Andrew Clark" w:date="2023-01-02T14:35:00Z" w:initials="AC">
    <w:p w14:paraId="213F8959" w14:textId="03C01E5D" w:rsidR="00A90DCA" w:rsidRDefault="00A90DCA">
      <w:pPr>
        <w:pStyle w:val="CommentText"/>
      </w:pPr>
      <w:r>
        <w:rPr>
          <w:rStyle w:val="CommentReference"/>
        </w:rPr>
        <w:annotationRef/>
      </w:r>
      <w:r>
        <w:t>Deviation from Mendelian proportion is something you see in a progeny array from a cross.  Do you mean deviation from 2-locus Hardy Weinberg expected for a pair of unlinked loci?</w:t>
      </w:r>
    </w:p>
  </w:comment>
  <w:comment w:id="84" w:author="Andrew Clark" w:date="2023-01-02T14:37:00Z" w:initials="AC">
    <w:p w14:paraId="7C5985E3" w14:textId="7EA99E94" w:rsidR="00A90DCA" w:rsidRDefault="00A90DCA">
      <w:pPr>
        <w:pStyle w:val="CommentText"/>
      </w:pPr>
      <w:r>
        <w:rPr>
          <w:rStyle w:val="CommentReference"/>
        </w:rPr>
        <w:annotationRef/>
      </w:r>
      <w:r>
        <w:t>I think you need a table to make all this clearer and more quantitative. The table would have counts of SNP pairs significant by one test or the other or both, along with correlations across treatments….</w:t>
      </w:r>
    </w:p>
  </w:comment>
  <w:comment w:id="125" w:author="Andrew Clark" w:date="2023-01-02T14:51:00Z" w:initials="AC">
    <w:p w14:paraId="6D03CE3B" w14:textId="507516B3" w:rsidR="00D649EA" w:rsidRDefault="00D649EA">
      <w:pPr>
        <w:pStyle w:val="CommentText"/>
      </w:pPr>
      <w:r>
        <w:rPr>
          <w:rStyle w:val="CommentReference"/>
        </w:rPr>
        <w:annotationRef/>
      </w:r>
      <w:r>
        <w:t>This last paragraph does not add much… The discussion is the main part that needs work – it needs some snappy conclusions at the end.</w:t>
      </w:r>
    </w:p>
  </w:comment>
  <w:comment w:id="127" w:author="Andrew Clark" w:date="2023-01-02T14:49:00Z" w:initials="AC">
    <w:p w14:paraId="3C78DBAD" w14:textId="1EE72A10" w:rsidR="00D649EA" w:rsidRDefault="00D649EA">
      <w:pPr>
        <w:pStyle w:val="CommentText"/>
      </w:pPr>
      <w:r>
        <w:rPr>
          <w:rStyle w:val="CommentReference"/>
        </w:rPr>
        <w:annotationRef/>
      </w:r>
      <w:r>
        <w:t xml:space="preserve">Actually, these are both new results, and would need to be added to the results section (with figures </w:t>
      </w:r>
      <w:proofErr w:type="spellStart"/>
      <w:r>
        <w:t>etc</w:t>
      </w:r>
      <w:proofErr w:type="spellEnd"/>
      <w:r>
        <w:t>).   Are they compelling additions?</w:t>
      </w:r>
    </w:p>
  </w:comment>
  <w:comment w:id="174" w:author="Andrew Clark" w:date="2023-01-02T14:02:00Z" w:initials="AC">
    <w:p w14:paraId="327DE9A6" w14:textId="6CA00B68" w:rsidR="00304E2A" w:rsidRDefault="00304E2A">
      <w:pPr>
        <w:pStyle w:val="CommentText"/>
      </w:pPr>
      <w:r>
        <w:rPr>
          <w:rStyle w:val="CommentReference"/>
        </w:rPr>
        <w:annotationRef/>
      </w:r>
      <w:r>
        <w:t>This makes the linear regression slightly wonky (un-even spacing of generation interval).</w:t>
      </w:r>
    </w:p>
  </w:comment>
  <w:comment w:id="176" w:author="Andrew Clark" w:date="2023-01-02T14:02:00Z" w:initials="AC">
    <w:p w14:paraId="34C4CC86" w14:textId="33613012" w:rsidR="00304E2A" w:rsidRDefault="00304E2A">
      <w:pPr>
        <w:pStyle w:val="CommentText"/>
      </w:pPr>
      <w:r>
        <w:rPr>
          <w:rStyle w:val="CommentReference"/>
        </w:rPr>
        <w:annotationRef/>
      </w:r>
      <w:r>
        <w:t>I won’t tell Bruce Weir !!!!</w:t>
      </w:r>
    </w:p>
  </w:comment>
  <w:comment w:id="179" w:author="Andrew Clark" w:date="2023-01-02T14:04:00Z" w:initials="AC">
    <w:p w14:paraId="177D0CC1" w14:textId="6EC6A3EF" w:rsidR="009A7920" w:rsidRDefault="009A7920">
      <w:pPr>
        <w:pStyle w:val="CommentText"/>
      </w:pPr>
      <w:r>
        <w:rPr>
          <w:rStyle w:val="CommentReference"/>
        </w:rPr>
        <w:annotationRef/>
      </w:r>
      <w:r>
        <w:t>Surely you did this before running the regression model?!</w:t>
      </w:r>
    </w:p>
  </w:comment>
  <w:comment w:id="181" w:author="Andrew Clark" w:date="2023-01-02T14:05:00Z" w:initials="AC">
    <w:p w14:paraId="558C02C8" w14:textId="7690FBF0" w:rsidR="009A7920" w:rsidRDefault="009A7920">
      <w:pPr>
        <w:pStyle w:val="CommentText"/>
      </w:pPr>
      <w:r>
        <w:rPr>
          <w:rStyle w:val="CommentReference"/>
        </w:rPr>
        <w:annotationRef/>
      </w:r>
      <w:proofErr w:type="spellStart"/>
      <w:r>
        <w:t>Shapeit</w:t>
      </w:r>
      <w:proofErr w:type="spellEnd"/>
      <w:r>
        <w:t xml:space="preserve"> could only run if there was enough LD.  You need to say more about the extent of haplotypes that </w:t>
      </w:r>
      <w:proofErr w:type="spellStart"/>
      <w:r>
        <w:t>shapeit</w:t>
      </w:r>
      <w:proofErr w:type="spellEnd"/>
      <w:r>
        <w:t xml:space="preserve"> could find, and how that jives with your previous statements about LD.</w:t>
      </w:r>
    </w:p>
  </w:comment>
  <w:comment w:id="188" w:author="Andrew Clark" w:date="2023-01-02T14:09:00Z" w:initials="AC">
    <w:p w14:paraId="23C56D10" w14:textId="46C0E958" w:rsidR="009A7920" w:rsidRDefault="009A7920">
      <w:pPr>
        <w:pStyle w:val="CommentText"/>
      </w:pPr>
      <w:r>
        <w:rPr>
          <w:rStyle w:val="CommentReference"/>
        </w:rPr>
        <w:annotationRef/>
      </w:r>
      <w:r>
        <w:t>Need to be clear – so there were 96/4 = 24 samples of single heads of each of the 4 treatments in one plate, and 24 samples of single bodies for the 4 treatments in the other plate?</w:t>
      </w:r>
    </w:p>
  </w:comment>
  <w:comment w:id="191" w:author="Andrew Clark" w:date="2023-01-02T14:11:00Z" w:initials="AC">
    <w:p w14:paraId="71C4AC1C" w14:textId="0F6CFF29" w:rsidR="009A7920" w:rsidRDefault="009A7920">
      <w:pPr>
        <w:pStyle w:val="CommentText"/>
      </w:pPr>
      <w:r>
        <w:rPr>
          <w:rStyle w:val="CommentReference"/>
        </w:rPr>
        <w:annotationRef/>
      </w:r>
      <w:r>
        <w:t>Why not do bulk RNA-seq?  Were the individual libraries from each fly bar coded?</w:t>
      </w:r>
    </w:p>
  </w:comment>
  <w:comment w:id="200" w:author="Andrew Clark" w:date="2023-01-02T14:14:00Z" w:initials="AC">
    <w:p w14:paraId="0A807876" w14:textId="20202B9F" w:rsidR="009A7920" w:rsidRDefault="009A7920">
      <w:pPr>
        <w:pStyle w:val="CommentText"/>
      </w:pPr>
      <w:r>
        <w:rPr>
          <w:rStyle w:val="CommentReference"/>
        </w:rPr>
        <w:annotationRef/>
      </w:r>
      <w:r>
        <w:t>Yikes, so you had more than one head per well, but you did not do anything with head-to-head variability?</w:t>
      </w:r>
    </w:p>
  </w:comment>
  <w:comment w:id="204" w:author="Andrew Clark" w:date="2023-01-02T14:16:00Z" w:initials="AC">
    <w:p w14:paraId="7D3010C8" w14:textId="1D77542D" w:rsidR="00F70347" w:rsidRDefault="00F70347">
      <w:pPr>
        <w:pStyle w:val="CommentText"/>
      </w:pPr>
      <w:r>
        <w:rPr>
          <w:rStyle w:val="CommentReference"/>
        </w:rPr>
        <w:annotationRef/>
      </w:r>
      <w:r>
        <w:t>Need to be clear here – did you have read counts from each individually?  SO this is the level of replication in the linear model?</w:t>
      </w:r>
    </w:p>
  </w:comment>
  <w:comment w:id="257" w:author="Andrew Clark" w:date="2023-01-02T14:31:00Z" w:initials="AC">
    <w:p w14:paraId="03912DEB" w14:textId="46BB972C" w:rsidR="00097BDA" w:rsidRDefault="00097BDA">
      <w:pPr>
        <w:pStyle w:val="CommentText"/>
      </w:pPr>
      <w:r>
        <w:rPr>
          <w:rStyle w:val="CommentReference"/>
        </w:rPr>
        <w:annotationRef/>
      </w:r>
      <w:r>
        <w:t>Insert a sentence to explain why this was done.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67153297" w15:done="0"/>
  <w15:commentEx w15:paraId="3825D891" w15:done="0"/>
  <w15:commentEx w15:paraId="7A8DF2E4" w15:done="0"/>
  <w15:commentEx w15:paraId="573941B5" w15:done="0"/>
  <w15:commentEx w15:paraId="2F43FBD2" w15:done="0"/>
  <w15:commentEx w15:paraId="35E43855" w15:done="0"/>
  <w15:commentEx w15:paraId="2E3A9780" w15:done="0"/>
  <w15:commentEx w15:paraId="0197BEB3" w15:done="0"/>
  <w15:commentEx w15:paraId="02A5D7A3" w15:done="0"/>
  <w15:commentEx w15:paraId="12152A8A" w15:done="0"/>
  <w15:commentEx w15:paraId="213F8959" w15:done="0"/>
  <w15:commentEx w15:paraId="7C5985E3" w15:done="0"/>
  <w15:commentEx w15:paraId="6D03CE3B" w15:done="0"/>
  <w15:commentEx w15:paraId="3C78DBAD" w15:done="0"/>
  <w15:commentEx w15:paraId="327DE9A6" w15:done="0"/>
  <w15:commentEx w15:paraId="34C4CC86" w15:done="0"/>
  <w15:commentEx w15:paraId="177D0CC1" w15:done="0"/>
  <w15:commentEx w15:paraId="558C02C8" w15:done="0"/>
  <w15:commentEx w15:paraId="23C56D10" w15:done="0"/>
  <w15:commentEx w15:paraId="71C4AC1C" w15:done="0"/>
  <w15:commentEx w15:paraId="0A807876" w15:done="0"/>
  <w15:commentEx w15:paraId="7D3010C8" w15:done="0"/>
  <w15:commentEx w15:paraId="03912DEB"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7153297" w16cid:durableId="275D529D"/>
  <w16cid:commentId w16cid:paraId="3825D891" w16cid:durableId="275D530A"/>
  <w16cid:commentId w16cid:paraId="7A8DF2E4" w16cid:durableId="275D5747"/>
  <w16cid:commentId w16cid:paraId="573941B5" w16cid:durableId="275D586D"/>
  <w16cid:commentId w16cid:paraId="2F43FBD2" w16cid:durableId="275D58ED"/>
  <w16cid:commentId w16cid:paraId="35E43855" w16cid:durableId="275D5D35"/>
  <w16cid:commentId w16cid:paraId="2E3A9780" w16cid:durableId="275D5B5F"/>
  <w16cid:commentId w16cid:paraId="0197BEB3" w16cid:durableId="275D59BA"/>
  <w16cid:commentId w16cid:paraId="02A5D7A3" w16cid:durableId="275D5ED2"/>
  <w16cid:commentId w16cid:paraId="12152A8A" w16cid:durableId="275D5E8A"/>
  <w16cid:commentId w16cid:paraId="213F8959" w16cid:durableId="275D6A1B"/>
  <w16cid:commentId w16cid:paraId="7C5985E3" w16cid:durableId="275D6AB9"/>
  <w16cid:commentId w16cid:paraId="6D03CE3B" w16cid:durableId="275D6DD9"/>
  <w16cid:commentId w16cid:paraId="3C78DBAD" w16cid:durableId="275D6D94"/>
  <w16cid:commentId w16cid:paraId="327DE9A6" w16cid:durableId="275D627F"/>
  <w16cid:commentId w16cid:paraId="34C4CC86" w16cid:durableId="275D6265"/>
  <w16cid:commentId w16cid:paraId="177D0CC1" w16cid:durableId="275D6302"/>
  <w16cid:commentId w16cid:paraId="558C02C8" w16cid:durableId="275D6342"/>
  <w16cid:commentId w16cid:paraId="23C56D10" w16cid:durableId="275D641B"/>
  <w16cid:commentId w16cid:paraId="71C4AC1C" w16cid:durableId="275D64A5"/>
  <w16cid:commentId w16cid:paraId="0A807876" w16cid:durableId="275D6532"/>
  <w16cid:commentId w16cid:paraId="7D3010C8" w16cid:durableId="275D65A8"/>
  <w16cid:commentId w16cid:paraId="03912DEB" w16cid:durableId="275D6959"/>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Skolar PE">
    <w:altName w:val="Cambria"/>
    <w:charset w:val="01"/>
    <w:family w:val="roman"/>
    <w:pitch w:val="variable"/>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Liberation Sans">
    <w:altName w:val="Arial"/>
    <w:charset w:val="01"/>
    <w:family w:val="swiss"/>
    <w:pitch w:val="variable"/>
  </w:font>
  <w:font w:name="Droid Sans Fallback">
    <w:panose1 w:val="00000000000000000000"/>
    <w:charset w:val="00"/>
    <w:family w:val="roman"/>
    <w:notTrueType/>
    <w:pitch w:val="default"/>
  </w:font>
  <w:font w:name="Droid Sans Devanagari">
    <w:altName w:val="Segoe UI"/>
    <w:panose1 w:val="00000000000000000000"/>
    <w:charset w:val="00"/>
    <w:family w:val="roman"/>
    <w:notTrueType/>
    <w:pitch w:val="default"/>
  </w:font>
  <w:font w:name="Skolar Sans PE">
    <w:altName w:val="Cambria"/>
    <w:charset w:val="01"/>
    <w:family w:val="roman"/>
    <w:pitch w:val="variable"/>
  </w:font>
  <w:font w:name="Skolar Latin">
    <w:altName w:val="Cambria"/>
    <w:charset w:val="01"/>
    <w:family w:val="roman"/>
    <w:pitch w:val="variable"/>
  </w:font>
  <w:font w:name="Skolar PE Medium">
    <w:altName w:val="Cambria"/>
    <w:charset w:val="01"/>
    <w:family w:val="roman"/>
    <w:pitch w:val="variable"/>
  </w:font>
  <w:font w:name="Skolar Sans PE Lt">
    <w:altName w:val="Cambria"/>
    <w:charset w:val="01"/>
    <w:family w:val="roman"/>
    <w:pitch w:val="variable"/>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D4345E5"/>
    <w:multiLevelType w:val="multilevel"/>
    <w:tmpl w:val="64BACC2C"/>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 w15:restartNumberingAfterBreak="0">
    <w:nsid w:val="2C0748F4"/>
    <w:multiLevelType w:val="multilevel"/>
    <w:tmpl w:val="F29A9DA4"/>
    <w:lvl w:ilvl="0">
      <w:start w:val="1"/>
      <w:numFmt w:val="lowerRoman"/>
      <w:lvlText w:val="(%1)"/>
      <w:lvlJc w:val="left"/>
      <w:pPr>
        <w:tabs>
          <w:tab w:val="num" w:pos="0"/>
        </w:tabs>
        <w:ind w:left="720" w:hanging="480"/>
      </w:pPr>
    </w:lvl>
    <w:lvl w:ilvl="1">
      <w:start w:val="1"/>
      <w:numFmt w:val="lowerRoman"/>
      <w:lvlText w:val="(%2)"/>
      <w:lvlJc w:val="left"/>
      <w:pPr>
        <w:tabs>
          <w:tab w:val="num" w:pos="0"/>
        </w:tabs>
        <w:ind w:left="1440" w:hanging="480"/>
      </w:pPr>
    </w:lvl>
    <w:lvl w:ilvl="2">
      <w:start w:val="1"/>
      <w:numFmt w:val="lowerRoman"/>
      <w:lvlText w:val="(%3)"/>
      <w:lvlJc w:val="left"/>
      <w:pPr>
        <w:tabs>
          <w:tab w:val="num" w:pos="0"/>
        </w:tabs>
        <w:ind w:left="2160" w:hanging="480"/>
      </w:pPr>
    </w:lvl>
    <w:lvl w:ilvl="3">
      <w:start w:val="1"/>
      <w:numFmt w:val="lowerRoman"/>
      <w:lvlText w:val="(%4)"/>
      <w:lvlJc w:val="left"/>
      <w:pPr>
        <w:tabs>
          <w:tab w:val="num" w:pos="0"/>
        </w:tabs>
        <w:ind w:left="2880" w:hanging="480"/>
      </w:pPr>
    </w:lvl>
    <w:lvl w:ilvl="4">
      <w:start w:val="1"/>
      <w:numFmt w:val="lowerRoman"/>
      <w:lvlText w:val="(%5)"/>
      <w:lvlJc w:val="left"/>
      <w:pPr>
        <w:tabs>
          <w:tab w:val="num" w:pos="0"/>
        </w:tabs>
        <w:ind w:left="3600" w:hanging="480"/>
      </w:pPr>
    </w:lvl>
    <w:lvl w:ilvl="5">
      <w:start w:val="1"/>
      <w:numFmt w:val="lowerRoman"/>
      <w:lvlText w:val="(%6)"/>
      <w:lvlJc w:val="left"/>
      <w:pPr>
        <w:tabs>
          <w:tab w:val="num" w:pos="0"/>
        </w:tabs>
        <w:ind w:left="4320" w:hanging="480"/>
      </w:pPr>
    </w:lvl>
    <w:lvl w:ilvl="6">
      <w:start w:val="1"/>
      <w:numFmt w:val="lowerRoman"/>
      <w:lvlText w:val="(%7)"/>
      <w:lvlJc w:val="left"/>
      <w:pPr>
        <w:tabs>
          <w:tab w:val="num" w:pos="0"/>
        </w:tabs>
        <w:ind w:left="5040" w:hanging="480"/>
      </w:pPr>
    </w:lvl>
    <w:lvl w:ilvl="7">
      <w:start w:val="1"/>
      <w:numFmt w:val="lowerRoman"/>
      <w:lvlText w:val="(%8)"/>
      <w:lvlJc w:val="left"/>
      <w:pPr>
        <w:tabs>
          <w:tab w:val="num" w:pos="0"/>
        </w:tabs>
        <w:ind w:left="5760" w:hanging="480"/>
      </w:pPr>
    </w:lvl>
    <w:lvl w:ilvl="8">
      <w:start w:val="1"/>
      <w:numFmt w:val="lowerRoman"/>
      <w:lvlText w:val="(%9)"/>
      <w:lvlJc w:val="left"/>
      <w:pPr>
        <w:tabs>
          <w:tab w:val="num" w:pos="0"/>
        </w:tabs>
        <w:ind w:left="6480" w:hanging="480"/>
      </w:pPr>
    </w:lvl>
  </w:abstractNum>
  <w:abstractNum w:abstractNumId="2" w15:restartNumberingAfterBreak="0">
    <w:nsid w:val="2EAA6448"/>
    <w:multiLevelType w:val="multilevel"/>
    <w:tmpl w:val="F410C4B0"/>
    <w:lvl w:ilvl="0">
      <w:numFmt w:val="bullet"/>
      <w:lvlText w:val=""/>
      <w:lvlJc w:val="left"/>
      <w:pPr>
        <w:tabs>
          <w:tab w:val="num" w:pos="0"/>
        </w:tabs>
        <w:ind w:left="720" w:hanging="480"/>
      </w:pPr>
      <w:rPr>
        <w:rFonts w:ascii="Symbol" w:hAnsi="Symbol" w:cs="Symbol" w:hint="default"/>
      </w:rPr>
    </w:lvl>
    <w:lvl w:ilvl="1">
      <w:numFmt w:val="bullet"/>
      <w:lvlText w:val=""/>
      <w:lvlJc w:val="left"/>
      <w:pPr>
        <w:tabs>
          <w:tab w:val="num" w:pos="0"/>
        </w:tabs>
        <w:ind w:left="1440" w:hanging="480"/>
      </w:pPr>
      <w:rPr>
        <w:rFonts w:ascii="Symbol" w:hAnsi="Symbol" w:cs="Symbol" w:hint="default"/>
      </w:rPr>
    </w:lvl>
    <w:lvl w:ilvl="2">
      <w:numFmt w:val="bullet"/>
      <w:lvlText w:val=""/>
      <w:lvlJc w:val="left"/>
      <w:pPr>
        <w:tabs>
          <w:tab w:val="num" w:pos="0"/>
        </w:tabs>
        <w:ind w:left="2160" w:hanging="480"/>
      </w:pPr>
      <w:rPr>
        <w:rFonts w:ascii="Symbol" w:hAnsi="Symbol" w:cs="Symbol" w:hint="default"/>
      </w:rPr>
    </w:lvl>
    <w:lvl w:ilvl="3">
      <w:numFmt w:val="bullet"/>
      <w:lvlText w:val=""/>
      <w:lvlJc w:val="left"/>
      <w:pPr>
        <w:tabs>
          <w:tab w:val="num" w:pos="0"/>
        </w:tabs>
        <w:ind w:left="2880" w:hanging="480"/>
      </w:pPr>
      <w:rPr>
        <w:rFonts w:ascii="Symbol" w:hAnsi="Symbol" w:cs="Symbol" w:hint="default"/>
      </w:rPr>
    </w:lvl>
    <w:lvl w:ilvl="4">
      <w:numFmt w:val="bullet"/>
      <w:lvlText w:val=""/>
      <w:lvlJc w:val="left"/>
      <w:pPr>
        <w:tabs>
          <w:tab w:val="num" w:pos="0"/>
        </w:tabs>
        <w:ind w:left="3600" w:hanging="480"/>
      </w:pPr>
      <w:rPr>
        <w:rFonts w:ascii="Symbol" w:hAnsi="Symbol" w:cs="Symbol" w:hint="default"/>
      </w:rPr>
    </w:lvl>
    <w:lvl w:ilvl="5">
      <w:numFmt w:val="bullet"/>
      <w:lvlText w:val=""/>
      <w:lvlJc w:val="left"/>
      <w:pPr>
        <w:tabs>
          <w:tab w:val="num" w:pos="0"/>
        </w:tabs>
        <w:ind w:left="4320" w:hanging="480"/>
      </w:pPr>
      <w:rPr>
        <w:rFonts w:ascii="Symbol" w:hAnsi="Symbol" w:cs="Symbol" w:hint="default"/>
      </w:rPr>
    </w:lvl>
    <w:lvl w:ilvl="6">
      <w:numFmt w:val="bullet"/>
      <w:lvlText w:val=""/>
      <w:lvlJc w:val="left"/>
      <w:pPr>
        <w:tabs>
          <w:tab w:val="num" w:pos="0"/>
        </w:tabs>
        <w:ind w:left="5040" w:hanging="480"/>
      </w:pPr>
      <w:rPr>
        <w:rFonts w:ascii="Symbol" w:hAnsi="Symbol" w:cs="Symbol" w:hint="default"/>
      </w:rPr>
    </w:lvl>
    <w:lvl w:ilvl="7">
      <w:numFmt w:val="bullet"/>
      <w:lvlText w:val=""/>
      <w:lvlJc w:val="left"/>
      <w:pPr>
        <w:tabs>
          <w:tab w:val="num" w:pos="0"/>
        </w:tabs>
        <w:ind w:left="5760" w:hanging="480"/>
      </w:pPr>
      <w:rPr>
        <w:rFonts w:ascii="Symbol" w:hAnsi="Symbol" w:cs="Symbol" w:hint="default"/>
      </w:rPr>
    </w:lvl>
    <w:lvl w:ilvl="8">
      <w:numFmt w:val="bullet"/>
      <w:lvlText w:val=""/>
      <w:lvlJc w:val="left"/>
      <w:pPr>
        <w:tabs>
          <w:tab w:val="num" w:pos="0"/>
        </w:tabs>
        <w:ind w:left="6480" w:hanging="480"/>
      </w:pPr>
      <w:rPr>
        <w:rFonts w:ascii="Symbol" w:hAnsi="Symbol" w:cs="Symbol" w:hint="default"/>
      </w:rPr>
    </w:lvl>
  </w:abstractNum>
  <w:abstractNum w:abstractNumId="3" w15:restartNumberingAfterBreak="0">
    <w:nsid w:val="575A6B63"/>
    <w:multiLevelType w:val="multilevel"/>
    <w:tmpl w:val="E68289C4"/>
    <w:lvl w:ilvl="0">
      <w:start w:val="2"/>
      <w:numFmt w:val="lowerRoman"/>
      <w:lvlText w:val="(%1)"/>
      <w:lvlJc w:val="left"/>
      <w:pPr>
        <w:tabs>
          <w:tab w:val="num" w:pos="0"/>
        </w:tabs>
        <w:ind w:left="720" w:hanging="480"/>
      </w:pPr>
    </w:lvl>
    <w:lvl w:ilvl="1">
      <w:start w:val="2"/>
      <w:numFmt w:val="lowerRoman"/>
      <w:lvlText w:val="(%2)"/>
      <w:lvlJc w:val="left"/>
      <w:pPr>
        <w:tabs>
          <w:tab w:val="num" w:pos="0"/>
        </w:tabs>
        <w:ind w:left="1440" w:hanging="480"/>
      </w:pPr>
    </w:lvl>
    <w:lvl w:ilvl="2">
      <w:start w:val="2"/>
      <w:numFmt w:val="lowerRoman"/>
      <w:lvlText w:val="(%3)"/>
      <w:lvlJc w:val="left"/>
      <w:pPr>
        <w:tabs>
          <w:tab w:val="num" w:pos="0"/>
        </w:tabs>
        <w:ind w:left="2160" w:hanging="480"/>
      </w:pPr>
    </w:lvl>
    <w:lvl w:ilvl="3">
      <w:start w:val="2"/>
      <w:numFmt w:val="lowerRoman"/>
      <w:lvlText w:val="(%4)"/>
      <w:lvlJc w:val="left"/>
      <w:pPr>
        <w:tabs>
          <w:tab w:val="num" w:pos="0"/>
        </w:tabs>
        <w:ind w:left="2880" w:hanging="480"/>
      </w:pPr>
    </w:lvl>
    <w:lvl w:ilvl="4">
      <w:start w:val="2"/>
      <w:numFmt w:val="lowerRoman"/>
      <w:lvlText w:val="(%5)"/>
      <w:lvlJc w:val="left"/>
      <w:pPr>
        <w:tabs>
          <w:tab w:val="num" w:pos="0"/>
        </w:tabs>
        <w:ind w:left="3600" w:hanging="480"/>
      </w:pPr>
    </w:lvl>
    <w:lvl w:ilvl="5">
      <w:start w:val="2"/>
      <w:numFmt w:val="lowerRoman"/>
      <w:lvlText w:val="(%6)"/>
      <w:lvlJc w:val="left"/>
      <w:pPr>
        <w:tabs>
          <w:tab w:val="num" w:pos="0"/>
        </w:tabs>
        <w:ind w:left="4320" w:hanging="480"/>
      </w:pPr>
    </w:lvl>
    <w:lvl w:ilvl="6">
      <w:start w:val="2"/>
      <w:numFmt w:val="lowerRoman"/>
      <w:lvlText w:val="(%7)"/>
      <w:lvlJc w:val="left"/>
      <w:pPr>
        <w:tabs>
          <w:tab w:val="num" w:pos="0"/>
        </w:tabs>
        <w:ind w:left="5040" w:hanging="480"/>
      </w:pPr>
    </w:lvl>
    <w:lvl w:ilvl="7">
      <w:start w:val="2"/>
      <w:numFmt w:val="lowerRoman"/>
      <w:lvlText w:val="(%8)"/>
      <w:lvlJc w:val="left"/>
      <w:pPr>
        <w:tabs>
          <w:tab w:val="num" w:pos="0"/>
        </w:tabs>
        <w:ind w:left="5760" w:hanging="480"/>
      </w:pPr>
    </w:lvl>
    <w:lvl w:ilvl="8">
      <w:start w:val="2"/>
      <w:numFmt w:val="lowerRoman"/>
      <w:lvlText w:val="(%9)"/>
      <w:lvlJc w:val="left"/>
      <w:pPr>
        <w:tabs>
          <w:tab w:val="num" w:pos="0"/>
        </w:tabs>
        <w:ind w:left="6480" w:hanging="480"/>
      </w:pPr>
    </w:lvl>
  </w:abstractNum>
  <w:abstractNum w:abstractNumId="4" w15:restartNumberingAfterBreak="0">
    <w:nsid w:val="69BC261A"/>
    <w:multiLevelType w:val="multilevel"/>
    <w:tmpl w:val="DFA667DA"/>
    <w:lvl w:ilvl="0">
      <w:start w:val="1"/>
      <w:numFmt w:val="decimal"/>
      <w:lvlText w:val="%1."/>
      <w:lvlJc w:val="left"/>
      <w:pPr>
        <w:tabs>
          <w:tab w:val="num" w:pos="0"/>
        </w:tabs>
        <w:ind w:left="720" w:hanging="480"/>
      </w:pPr>
    </w:lvl>
    <w:lvl w:ilvl="1">
      <w:start w:val="1"/>
      <w:numFmt w:val="decimal"/>
      <w:lvlText w:val="%2."/>
      <w:lvlJc w:val="left"/>
      <w:pPr>
        <w:tabs>
          <w:tab w:val="num" w:pos="0"/>
        </w:tabs>
        <w:ind w:left="1440" w:hanging="480"/>
      </w:pPr>
    </w:lvl>
    <w:lvl w:ilvl="2">
      <w:start w:val="1"/>
      <w:numFmt w:val="decimal"/>
      <w:lvlText w:val="%3."/>
      <w:lvlJc w:val="left"/>
      <w:pPr>
        <w:tabs>
          <w:tab w:val="num" w:pos="0"/>
        </w:tabs>
        <w:ind w:left="2160" w:hanging="480"/>
      </w:pPr>
    </w:lvl>
    <w:lvl w:ilvl="3">
      <w:start w:val="1"/>
      <w:numFmt w:val="decimal"/>
      <w:lvlText w:val="%4."/>
      <w:lvlJc w:val="left"/>
      <w:pPr>
        <w:tabs>
          <w:tab w:val="num" w:pos="0"/>
        </w:tabs>
        <w:ind w:left="2880" w:hanging="480"/>
      </w:pPr>
    </w:lvl>
    <w:lvl w:ilvl="4">
      <w:start w:val="1"/>
      <w:numFmt w:val="decimal"/>
      <w:lvlText w:val="%5."/>
      <w:lvlJc w:val="left"/>
      <w:pPr>
        <w:tabs>
          <w:tab w:val="num" w:pos="0"/>
        </w:tabs>
        <w:ind w:left="3600" w:hanging="480"/>
      </w:pPr>
    </w:lvl>
    <w:lvl w:ilvl="5">
      <w:start w:val="1"/>
      <w:numFmt w:val="decimal"/>
      <w:lvlText w:val="%6."/>
      <w:lvlJc w:val="left"/>
      <w:pPr>
        <w:tabs>
          <w:tab w:val="num" w:pos="0"/>
        </w:tabs>
        <w:ind w:left="4320" w:hanging="480"/>
      </w:pPr>
    </w:lvl>
    <w:lvl w:ilvl="6">
      <w:start w:val="1"/>
      <w:numFmt w:val="decimal"/>
      <w:lvlText w:val="%7."/>
      <w:lvlJc w:val="left"/>
      <w:pPr>
        <w:tabs>
          <w:tab w:val="num" w:pos="0"/>
        </w:tabs>
        <w:ind w:left="5040" w:hanging="480"/>
      </w:pPr>
    </w:lvl>
    <w:lvl w:ilvl="7">
      <w:start w:val="1"/>
      <w:numFmt w:val="decimal"/>
      <w:lvlText w:val="%8."/>
      <w:lvlJc w:val="left"/>
      <w:pPr>
        <w:tabs>
          <w:tab w:val="num" w:pos="0"/>
        </w:tabs>
        <w:ind w:left="5760" w:hanging="480"/>
      </w:pPr>
    </w:lvl>
    <w:lvl w:ilvl="8">
      <w:start w:val="1"/>
      <w:numFmt w:val="decimal"/>
      <w:lvlText w:val="%9."/>
      <w:lvlJc w:val="left"/>
      <w:pPr>
        <w:tabs>
          <w:tab w:val="num" w:pos="0"/>
        </w:tabs>
        <w:ind w:left="6480" w:hanging="480"/>
      </w:pPr>
    </w:lvl>
  </w:abstractNum>
  <w:num w:numId="1">
    <w:abstractNumId w:val="4"/>
  </w:num>
  <w:num w:numId="2">
    <w:abstractNumId w:val="2"/>
  </w:num>
  <w:num w:numId="3">
    <w:abstractNumId w:val="1"/>
  </w:num>
  <w:num w:numId="4">
    <w:abstractNumId w:val="3"/>
  </w:num>
  <w:num w:numId="5">
    <w:abstractNumId w:val="0"/>
  </w:num>
  <w:num w:numId="6">
    <w:abstractNumId w:val="4"/>
    <w:lvlOverride w:ilvl="0">
      <w:startOverride w:val="1"/>
    </w:lvlOverride>
  </w:num>
  <w:num w:numId="7">
    <w:abstractNumId w:val="1"/>
    <w:lvlOverride w:ilvl="0"/>
    <w:lvlOverride w:ilvl="1">
      <w:startOverride w:val="1"/>
    </w:lvlOverride>
  </w:num>
  <w:num w:numId="8">
    <w:abstractNumId w:val="3"/>
    <w:lvlOverride w:ilvl="0"/>
    <w:lvlOverride w:ilvl="1">
      <w:startOverride w:val="2"/>
    </w:lvlOverride>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Andrew Clark">
    <w15:presenceInfo w15:providerId="AD" w15:userId="S-1-5-21-1275210071-879983540-725345543-22825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embedSystemFonts/>
  <w:proofState w:spelling="clean" w:grammar="clean"/>
  <w:trackRevisions/>
  <w:defaultTabStop w:val="720"/>
  <w:autoHyphenation/>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E32BA"/>
    <w:rsid w:val="00036F2A"/>
    <w:rsid w:val="00097BDA"/>
    <w:rsid w:val="00304E2A"/>
    <w:rsid w:val="00443EB8"/>
    <w:rsid w:val="004A5A6E"/>
    <w:rsid w:val="005416C5"/>
    <w:rsid w:val="006314C5"/>
    <w:rsid w:val="00927D4E"/>
    <w:rsid w:val="009A7920"/>
    <w:rsid w:val="009F1508"/>
    <w:rsid w:val="00A26A27"/>
    <w:rsid w:val="00A90DCA"/>
    <w:rsid w:val="00BD2AA7"/>
    <w:rsid w:val="00D649EA"/>
    <w:rsid w:val="00DE32BA"/>
    <w:rsid w:val="00F03358"/>
    <w:rsid w:val="00F10F46"/>
    <w:rsid w:val="00F70347"/>
  </w:rsids>
  <m:mathPr>
    <m:mathFont m:val="Cambria Math"/>
    <m:brkBin m:val="before"/>
    <m:brkBinSub m:val="--"/>
    <m:smallFrac m:val="0"/>
    <m:dispDef/>
    <m:lMargin m:val="0"/>
    <m:rMargin m:val="0"/>
    <m:defJc m:val="centerGroup"/>
    <m:wrapIndent m:val="1440"/>
    <m:intLim m:val="subSup"/>
    <m:naryLim m:val="undOvr"/>
  </m:mathPr>
  <w:themeFontLang w:val="en-US" w:eastAsia="ja-JP"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4F048B"/>
  <w15:docId w15:val="{8148E16F-F2D1-744A-8604-0871F0C588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uppressAutoHyphens/>
      </w:pPr>
    </w:pPrDefault>
  </w:docDefaults>
  <w:latentStyles w:defLockedState="0" w:defUIPriority="0" w:defSemiHidden="0" w:defUnhideWhenUsed="0" w:defQFormat="0" w:count="375">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D70FCF"/>
    <w:pPr>
      <w:spacing w:after="200"/>
    </w:pPr>
    <w:rPr>
      <w:rFonts w:ascii="Skolar PE" w:hAnsi="Skolar PE"/>
    </w:rPr>
  </w:style>
  <w:style w:type="paragraph" w:styleId="Heading1">
    <w:name w:val="heading 1"/>
    <w:basedOn w:val="Normal"/>
    <w:next w:val="BodyText"/>
    <w:uiPriority w:val="9"/>
    <w:qFormat/>
    <w:rsid w:val="00D70FCF"/>
    <w:pPr>
      <w:keepNext/>
      <w:keepLines/>
      <w:spacing w:before="480" w:after="0"/>
      <w:outlineLvl w:val="0"/>
    </w:pPr>
    <w:rPr>
      <w:rFonts w:eastAsiaTheme="majorEastAsia" w:cstheme="majorBidi"/>
      <w:b/>
      <w:bCs/>
      <w:sz w:val="32"/>
      <w:szCs w:val="32"/>
    </w:rPr>
  </w:style>
  <w:style w:type="paragraph" w:styleId="Heading2">
    <w:name w:val="heading 2"/>
    <w:basedOn w:val="Normal"/>
    <w:next w:val="BodyText"/>
    <w:uiPriority w:val="9"/>
    <w:unhideWhenUsed/>
    <w:qFormat/>
    <w:rsid w:val="00D70FCF"/>
    <w:pPr>
      <w:keepNext/>
      <w:keepLines/>
      <w:spacing w:before="200" w:after="0"/>
      <w:outlineLvl w:val="1"/>
    </w:pPr>
    <w:rPr>
      <w:rFonts w:eastAsiaTheme="majorEastAsia" w:cstheme="majorBidi"/>
      <w:b/>
      <w:bCs/>
      <w:sz w:val="28"/>
      <w:szCs w:val="28"/>
    </w:rPr>
  </w:style>
  <w:style w:type="paragraph" w:styleId="Heading3">
    <w:name w:val="heading 3"/>
    <w:basedOn w:val="Normal"/>
    <w:next w:val="BodyText"/>
    <w:uiPriority w:val="9"/>
    <w:unhideWhenUsed/>
    <w:qFormat/>
    <w:rsid w:val="00D70FCF"/>
    <w:pPr>
      <w:keepNext/>
      <w:keepLines/>
      <w:spacing w:before="200" w:after="0"/>
      <w:outlineLvl w:val="2"/>
    </w:pPr>
    <w:rPr>
      <w:rFonts w:eastAsiaTheme="majorEastAsia" w:cstheme="majorBidi"/>
      <w:b/>
      <w:bCs/>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CaptionChar">
    <w:name w:val="Caption Char"/>
    <w:basedOn w:val="DefaultParagraphFont"/>
    <w:link w:val="Caption"/>
    <w:qFormat/>
  </w:style>
  <w:style w:type="character" w:customStyle="1" w:styleId="VerbatimChar">
    <w:name w:val="Verbatim Char"/>
    <w:basedOn w:val="CaptionChar"/>
    <w:link w:val="SourceCode"/>
    <w:qFormat/>
    <w:rPr>
      <w:rFonts w:ascii="Consolas" w:hAnsi="Consolas"/>
      <w:sz w:val="22"/>
    </w:rPr>
  </w:style>
  <w:style w:type="character" w:customStyle="1" w:styleId="SectionNumber">
    <w:name w:val="Section Number"/>
    <w:basedOn w:val="CaptionChar"/>
    <w:qFormat/>
  </w:style>
  <w:style w:type="character" w:customStyle="1" w:styleId="FootnoteCharacters">
    <w:name w:val="Footnote Characters"/>
    <w:basedOn w:val="CaptionChar"/>
    <w:qFormat/>
    <w:rPr>
      <w:vertAlign w:val="superscript"/>
    </w:rPr>
  </w:style>
  <w:style w:type="character" w:customStyle="1" w:styleId="FootnoteAnchor">
    <w:name w:val="Footnote Anchor"/>
    <w:rPr>
      <w:vertAlign w:val="superscript"/>
    </w:rPr>
  </w:style>
  <w:style w:type="character" w:styleId="Hyperlink">
    <w:name w:val="Hyperlink"/>
    <w:basedOn w:val="CaptionChar"/>
    <w:rPr>
      <w:color w:val="4F81BD" w:themeColor="accent1"/>
    </w:rPr>
  </w:style>
  <w:style w:type="character" w:customStyle="1" w:styleId="KeywordTok">
    <w:name w:val="KeywordTok"/>
    <w:basedOn w:val="VerbatimChar"/>
    <w:qFormat/>
    <w:rPr>
      <w:rFonts w:ascii="Consolas" w:hAnsi="Consolas"/>
      <w:b/>
      <w:color w:val="007020"/>
      <w:sz w:val="22"/>
    </w:rPr>
  </w:style>
  <w:style w:type="character" w:customStyle="1" w:styleId="DataTypeTok">
    <w:name w:val="DataTypeTok"/>
    <w:basedOn w:val="VerbatimChar"/>
    <w:qFormat/>
    <w:rPr>
      <w:rFonts w:ascii="Consolas" w:hAnsi="Consolas"/>
      <w:color w:val="902000"/>
      <w:sz w:val="22"/>
    </w:rPr>
  </w:style>
  <w:style w:type="character" w:customStyle="1" w:styleId="DecValTok">
    <w:name w:val="DecValTok"/>
    <w:basedOn w:val="VerbatimChar"/>
    <w:qFormat/>
    <w:rPr>
      <w:rFonts w:ascii="Consolas" w:hAnsi="Consolas"/>
      <w:color w:val="40A070"/>
      <w:sz w:val="22"/>
    </w:rPr>
  </w:style>
  <w:style w:type="character" w:customStyle="1" w:styleId="BaseNTok">
    <w:name w:val="BaseNTok"/>
    <w:basedOn w:val="VerbatimChar"/>
    <w:qFormat/>
    <w:rPr>
      <w:rFonts w:ascii="Consolas" w:hAnsi="Consolas"/>
      <w:color w:val="40A070"/>
      <w:sz w:val="22"/>
    </w:rPr>
  </w:style>
  <w:style w:type="character" w:customStyle="1" w:styleId="FloatTok">
    <w:name w:val="FloatTok"/>
    <w:basedOn w:val="VerbatimChar"/>
    <w:qFormat/>
    <w:rPr>
      <w:rFonts w:ascii="Consolas" w:hAnsi="Consolas"/>
      <w:color w:val="40A070"/>
      <w:sz w:val="22"/>
    </w:rPr>
  </w:style>
  <w:style w:type="character" w:customStyle="1" w:styleId="ConstantTok">
    <w:name w:val="ConstantTok"/>
    <w:basedOn w:val="VerbatimChar"/>
    <w:qFormat/>
    <w:rPr>
      <w:rFonts w:ascii="Consolas" w:hAnsi="Consolas"/>
      <w:color w:val="880000"/>
      <w:sz w:val="22"/>
    </w:rPr>
  </w:style>
  <w:style w:type="character" w:customStyle="1" w:styleId="CharTok">
    <w:name w:val="CharTok"/>
    <w:basedOn w:val="VerbatimChar"/>
    <w:qFormat/>
    <w:rPr>
      <w:rFonts w:ascii="Consolas" w:hAnsi="Consolas"/>
      <w:color w:val="4070A0"/>
      <w:sz w:val="22"/>
    </w:rPr>
  </w:style>
  <w:style w:type="character" w:customStyle="1" w:styleId="SpecialCharTok">
    <w:name w:val="SpecialCharTok"/>
    <w:basedOn w:val="VerbatimChar"/>
    <w:qFormat/>
    <w:rPr>
      <w:rFonts w:ascii="Consolas" w:hAnsi="Consolas"/>
      <w:color w:val="4070A0"/>
      <w:sz w:val="22"/>
    </w:rPr>
  </w:style>
  <w:style w:type="character" w:customStyle="1" w:styleId="StringTok">
    <w:name w:val="StringTok"/>
    <w:basedOn w:val="VerbatimChar"/>
    <w:qFormat/>
    <w:rPr>
      <w:rFonts w:ascii="Consolas" w:hAnsi="Consolas"/>
      <w:color w:val="4070A0"/>
      <w:sz w:val="22"/>
    </w:rPr>
  </w:style>
  <w:style w:type="character" w:customStyle="1" w:styleId="VerbatimStringTok">
    <w:name w:val="VerbatimStringTok"/>
    <w:basedOn w:val="VerbatimChar"/>
    <w:qFormat/>
    <w:rPr>
      <w:rFonts w:ascii="Consolas" w:hAnsi="Consolas"/>
      <w:color w:val="4070A0"/>
      <w:sz w:val="22"/>
    </w:rPr>
  </w:style>
  <w:style w:type="character" w:customStyle="1" w:styleId="SpecialStringTok">
    <w:name w:val="SpecialStringTok"/>
    <w:basedOn w:val="VerbatimChar"/>
    <w:qFormat/>
    <w:rPr>
      <w:rFonts w:ascii="Consolas" w:hAnsi="Consolas"/>
      <w:color w:val="BB6688"/>
      <w:sz w:val="22"/>
    </w:rPr>
  </w:style>
  <w:style w:type="character" w:customStyle="1" w:styleId="ImportTok">
    <w:name w:val="ImportTok"/>
    <w:basedOn w:val="VerbatimChar"/>
    <w:qFormat/>
    <w:rPr>
      <w:rFonts w:ascii="Consolas" w:hAnsi="Consolas"/>
      <w:b/>
      <w:color w:val="008000"/>
      <w:sz w:val="22"/>
    </w:rPr>
  </w:style>
  <w:style w:type="character" w:customStyle="1" w:styleId="CommentTok">
    <w:name w:val="CommentTok"/>
    <w:basedOn w:val="VerbatimChar"/>
    <w:qFormat/>
    <w:rPr>
      <w:rFonts w:ascii="Consolas" w:hAnsi="Consolas"/>
      <w:i/>
      <w:color w:val="60A0B0"/>
      <w:sz w:val="22"/>
    </w:rPr>
  </w:style>
  <w:style w:type="character" w:customStyle="1" w:styleId="DocumentationTok">
    <w:name w:val="DocumentationTok"/>
    <w:basedOn w:val="VerbatimChar"/>
    <w:qFormat/>
    <w:rPr>
      <w:rFonts w:ascii="Consolas" w:hAnsi="Consolas"/>
      <w:i/>
      <w:color w:val="BA2121"/>
      <w:sz w:val="22"/>
    </w:rPr>
  </w:style>
  <w:style w:type="character" w:customStyle="1" w:styleId="AnnotationTok">
    <w:name w:val="AnnotationTok"/>
    <w:basedOn w:val="VerbatimChar"/>
    <w:qFormat/>
    <w:rPr>
      <w:rFonts w:ascii="Consolas" w:hAnsi="Consolas"/>
      <w:b/>
      <w:i/>
      <w:color w:val="60A0B0"/>
      <w:sz w:val="22"/>
    </w:rPr>
  </w:style>
  <w:style w:type="character" w:customStyle="1" w:styleId="CommentVarTok">
    <w:name w:val="CommentVarTok"/>
    <w:basedOn w:val="VerbatimChar"/>
    <w:qFormat/>
    <w:rPr>
      <w:rFonts w:ascii="Consolas" w:hAnsi="Consolas"/>
      <w:b/>
      <w:i/>
      <w:color w:val="60A0B0"/>
      <w:sz w:val="22"/>
    </w:rPr>
  </w:style>
  <w:style w:type="character" w:customStyle="1" w:styleId="OtherTok">
    <w:name w:val="OtherTok"/>
    <w:basedOn w:val="VerbatimChar"/>
    <w:qFormat/>
    <w:rPr>
      <w:rFonts w:ascii="Consolas" w:hAnsi="Consolas"/>
      <w:color w:val="007020"/>
      <w:sz w:val="22"/>
    </w:rPr>
  </w:style>
  <w:style w:type="character" w:customStyle="1" w:styleId="FunctionTok">
    <w:name w:val="FunctionTok"/>
    <w:basedOn w:val="VerbatimChar"/>
    <w:qFormat/>
    <w:rPr>
      <w:rFonts w:ascii="Consolas" w:hAnsi="Consolas"/>
      <w:color w:val="06287E"/>
      <w:sz w:val="22"/>
    </w:rPr>
  </w:style>
  <w:style w:type="character" w:customStyle="1" w:styleId="VariableTok">
    <w:name w:val="VariableTok"/>
    <w:basedOn w:val="VerbatimChar"/>
    <w:qFormat/>
    <w:rPr>
      <w:rFonts w:ascii="Consolas" w:hAnsi="Consolas"/>
      <w:color w:val="19177C"/>
      <w:sz w:val="22"/>
    </w:rPr>
  </w:style>
  <w:style w:type="character" w:customStyle="1" w:styleId="ControlFlowTok">
    <w:name w:val="ControlFlowTok"/>
    <w:basedOn w:val="VerbatimChar"/>
    <w:qFormat/>
    <w:rPr>
      <w:rFonts w:ascii="Consolas" w:hAnsi="Consolas"/>
      <w:b/>
      <w:color w:val="007020"/>
      <w:sz w:val="22"/>
    </w:rPr>
  </w:style>
  <w:style w:type="character" w:customStyle="1" w:styleId="OperatorTok">
    <w:name w:val="OperatorTok"/>
    <w:basedOn w:val="VerbatimChar"/>
    <w:qFormat/>
    <w:rPr>
      <w:rFonts w:ascii="Consolas" w:hAnsi="Consolas"/>
      <w:color w:val="666666"/>
      <w:sz w:val="22"/>
    </w:rPr>
  </w:style>
  <w:style w:type="character" w:customStyle="1" w:styleId="BuiltInTok">
    <w:name w:val="BuiltInTok"/>
    <w:basedOn w:val="VerbatimChar"/>
    <w:qFormat/>
    <w:rPr>
      <w:rFonts w:ascii="Consolas" w:hAnsi="Consolas"/>
      <w:color w:val="008000"/>
      <w:sz w:val="22"/>
    </w:rPr>
  </w:style>
  <w:style w:type="character" w:customStyle="1" w:styleId="ExtensionTok">
    <w:name w:val="ExtensionTok"/>
    <w:basedOn w:val="VerbatimChar"/>
    <w:qFormat/>
    <w:rPr>
      <w:rFonts w:ascii="Consolas" w:hAnsi="Consolas"/>
      <w:sz w:val="22"/>
    </w:rPr>
  </w:style>
  <w:style w:type="character" w:customStyle="1" w:styleId="PreprocessorTok">
    <w:name w:val="PreprocessorTok"/>
    <w:basedOn w:val="VerbatimChar"/>
    <w:qFormat/>
    <w:rPr>
      <w:rFonts w:ascii="Consolas" w:hAnsi="Consolas"/>
      <w:color w:val="BC7A00"/>
      <w:sz w:val="22"/>
    </w:rPr>
  </w:style>
  <w:style w:type="character" w:customStyle="1" w:styleId="AttributeTok">
    <w:name w:val="AttributeTok"/>
    <w:basedOn w:val="VerbatimChar"/>
    <w:qFormat/>
    <w:rPr>
      <w:rFonts w:ascii="Consolas" w:hAnsi="Consolas"/>
      <w:color w:val="7D9029"/>
      <w:sz w:val="22"/>
    </w:rPr>
  </w:style>
  <w:style w:type="character" w:customStyle="1" w:styleId="RegionMarkerTok">
    <w:name w:val="RegionMarkerTok"/>
    <w:basedOn w:val="VerbatimChar"/>
    <w:qFormat/>
    <w:rPr>
      <w:rFonts w:ascii="Consolas" w:hAnsi="Consolas"/>
      <w:sz w:val="22"/>
    </w:rPr>
  </w:style>
  <w:style w:type="character" w:customStyle="1" w:styleId="InformationTok">
    <w:name w:val="InformationTok"/>
    <w:basedOn w:val="VerbatimChar"/>
    <w:qFormat/>
    <w:rPr>
      <w:rFonts w:ascii="Consolas" w:hAnsi="Consolas"/>
      <w:b/>
      <w:i/>
      <w:color w:val="60A0B0"/>
      <w:sz w:val="22"/>
    </w:rPr>
  </w:style>
  <w:style w:type="character" w:customStyle="1" w:styleId="WarningTok">
    <w:name w:val="WarningTok"/>
    <w:basedOn w:val="VerbatimChar"/>
    <w:qFormat/>
    <w:rPr>
      <w:rFonts w:ascii="Consolas" w:hAnsi="Consolas"/>
      <w:b/>
      <w:i/>
      <w:color w:val="60A0B0"/>
      <w:sz w:val="22"/>
    </w:rPr>
  </w:style>
  <w:style w:type="character" w:customStyle="1" w:styleId="AlertTok">
    <w:name w:val="AlertTok"/>
    <w:basedOn w:val="VerbatimChar"/>
    <w:qFormat/>
    <w:rPr>
      <w:rFonts w:ascii="Consolas" w:hAnsi="Consolas"/>
      <w:b/>
      <w:color w:val="FF0000"/>
      <w:sz w:val="22"/>
    </w:rPr>
  </w:style>
  <w:style w:type="character" w:customStyle="1" w:styleId="ErrorTok">
    <w:name w:val="ErrorTok"/>
    <w:basedOn w:val="VerbatimChar"/>
    <w:qFormat/>
    <w:rPr>
      <w:rFonts w:ascii="Consolas" w:hAnsi="Consolas"/>
      <w:b/>
      <w:color w:val="FF0000"/>
      <w:sz w:val="22"/>
    </w:rPr>
  </w:style>
  <w:style w:type="character" w:customStyle="1" w:styleId="NormalTok">
    <w:name w:val="NormalTok"/>
    <w:basedOn w:val="VerbatimChar"/>
    <w:qFormat/>
    <w:rPr>
      <w:rFonts w:ascii="Consolas" w:hAnsi="Consolas"/>
      <w:sz w:val="22"/>
    </w:rPr>
  </w:style>
  <w:style w:type="paragraph" w:customStyle="1" w:styleId="Heading">
    <w:name w:val="Heading"/>
    <w:basedOn w:val="Normal"/>
    <w:next w:val="BodyText"/>
    <w:qFormat/>
    <w:pPr>
      <w:keepNext/>
      <w:spacing w:before="240" w:after="120"/>
    </w:pPr>
    <w:rPr>
      <w:rFonts w:ascii="Liberation Sans" w:eastAsia="Droid Sans Fallback" w:hAnsi="Liberation Sans" w:cs="Droid Sans Devanagari"/>
      <w:sz w:val="28"/>
      <w:szCs w:val="28"/>
    </w:rPr>
  </w:style>
  <w:style w:type="paragraph" w:styleId="BodyText">
    <w:name w:val="Body Text"/>
    <w:basedOn w:val="Normal"/>
    <w:qFormat/>
    <w:rsid w:val="00AD4514"/>
    <w:pPr>
      <w:spacing w:before="180" w:after="180"/>
      <w:jc w:val="both"/>
    </w:pPr>
  </w:style>
  <w:style w:type="paragraph" w:styleId="List">
    <w:name w:val="List"/>
    <w:basedOn w:val="BodyText"/>
    <w:rPr>
      <w:rFonts w:cs="Droid Sans Devanagari"/>
    </w:rPr>
  </w:style>
  <w:style w:type="paragraph" w:styleId="Caption">
    <w:name w:val="caption"/>
    <w:basedOn w:val="Normal"/>
    <w:link w:val="CaptionChar"/>
    <w:qFormat/>
    <w:pPr>
      <w:spacing w:after="120"/>
    </w:pPr>
    <w:rPr>
      <w:i/>
    </w:rPr>
  </w:style>
  <w:style w:type="paragraph" w:customStyle="1" w:styleId="Index">
    <w:name w:val="Index"/>
    <w:basedOn w:val="Normal"/>
    <w:qFormat/>
    <w:pPr>
      <w:suppressLineNumbers/>
    </w:pPr>
    <w:rPr>
      <w:rFonts w:cs="Droid Sans Devanagari"/>
    </w:r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rsid w:val="00D70FCF"/>
    <w:pPr>
      <w:keepNext/>
      <w:keepLines/>
      <w:spacing w:before="480" w:after="240"/>
    </w:pPr>
    <w:rPr>
      <w:rFonts w:ascii="Skolar Sans PE" w:eastAsiaTheme="majorEastAsia" w:hAnsi="Skolar Sans PE" w:cstheme="majorBidi"/>
      <w:b/>
      <w:bCs/>
      <w:sz w:val="36"/>
      <w:szCs w:val="36"/>
    </w:rPr>
  </w:style>
  <w:style w:type="paragraph" w:styleId="Subtitle">
    <w:name w:val="Subtitle"/>
    <w:basedOn w:val="Title"/>
    <w:next w:val="BodyText"/>
    <w:qFormat/>
    <w:rsid w:val="00AD4514"/>
    <w:pPr>
      <w:spacing w:before="240"/>
    </w:pPr>
    <w:rPr>
      <w:sz w:val="30"/>
      <w:szCs w:val="30"/>
    </w:rPr>
  </w:style>
  <w:style w:type="paragraph" w:customStyle="1" w:styleId="Author">
    <w:name w:val="Author"/>
    <w:next w:val="BodyText"/>
    <w:qFormat/>
    <w:rsid w:val="00AD4514"/>
    <w:pPr>
      <w:keepNext/>
      <w:keepLines/>
      <w:spacing w:after="200"/>
    </w:pPr>
    <w:rPr>
      <w:rFonts w:ascii="Skolar Latin" w:hAnsi="Skolar Latin"/>
    </w:rPr>
  </w:style>
  <w:style w:type="paragraph" w:styleId="Date">
    <w:name w:val="Date"/>
    <w:next w:val="BodyText"/>
    <w:qFormat/>
    <w:rsid w:val="00AD4514"/>
    <w:pPr>
      <w:keepNext/>
      <w:keepLines/>
      <w:spacing w:after="200"/>
      <w:jc w:val="center"/>
    </w:pPr>
    <w:rPr>
      <w:rFonts w:ascii="Skolar Latin" w:hAnsi="Skolar Latin"/>
    </w:rPr>
  </w:style>
  <w:style w:type="paragraph" w:customStyle="1" w:styleId="Abstract">
    <w:name w:val="Abstract"/>
    <w:basedOn w:val="Normal"/>
    <w:next w:val="BodyText"/>
    <w:qFormat/>
    <w:rsid w:val="00D70FCF"/>
    <w:pPr>
      <w:keepNext/>
      <w:keepLines/>
      <w:spacing w:before="300" w:after="300"/>
    </w:pPr>
    <w:rPr>
      <w:rFonts w:ascii="Skolar PE Medium" w:hAnsi="Skolar PE Medium"/>
      <w:sz w:val="20"/>
      <w:szCs w:val="20"/>
    </w:rPr>
  </w:style>
  <w:style w:type="paragraph" w:styleId="Bibliography">
    <w:name w:val="Bibliography"/>
    <w:basedOn w:val="Normal"/>
    <w:qFormat/>
    <w:rsid w:val="0000082C"/>
    <w:rPr>
      <w:sz w:val="20"/>
    </w:rPr>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rsid w:val="00472416"/>
    <w:rPr>
      <w:sz w:val="20"/>
    </w:rPr>
  </w:style>
  <w:style w:type="paragraph" w:customStyle="1" w:styleId="DefinitionTerm">
    <w:name w:val="Definition Term"/>
    <w:basedOn w:val="Normal"/>
    <w:next w:val="Definition"/>
    <w:qFormat/>
    <w:pPr>
      <w:keepNext/>
      <w:keepLines/>
      <w:spacing w:after="0"/>
    </w:pPr>
    <w:rPr>
      <w:b/>
    </w:rPr>
  </w:style>
  <w:style w:type="paragraph" w:customStyle="1" w:styleId="Definition">
    <w:name w:val="Definition"/>
    <w:basedOn w:val="Normal"/>
    <w:qFormat/>
  </w:style>
  <w:style w:type="paragraph" w:customStyle="1" w:styleId="TableCaption">
    <w:name w:val="Table Caption"/>
    <w:basedOn w:val="Caption"/>
    <w:qFormat/>
    <w:rsid w:val="00315DF9"/>
    <w:pPr>
      <w:keepNext/>
    </w:pPr>
    <w:rPr>
      <w:sz w:val="22"/>
    </w:rPr>
  </w:style>
  <w:style w:type="paragraph" w:customStyle="1" w:styleId="ImageCaption">
    <w:name w:val="Image Caption"/>
    <w:basedOn w:val="Caption"/>
    <w:qFormat/>
    <w:rsid w:val="000D7B2D"/>
    <w:rPr>
      <w:sz w:val="22"/>
    </w:rPr>
  </w:style>
  <w:style w:type="paragraph" w:customStyle="1" w:styleId="Figure">
    <w:name w:val="Figure"/>
    <w:basedOn w:val="Normal"/>
    <w:qFormat/>
  </w:style>
  <w:style w:type="paragraph" w:customStyle="1" w:styleId="CaptionedFigure">
    <w:name w:val="Captioned Figure"/>
    <w:basedOn w:val="Figure"/>
    <w:qFormat/>
    <w:pPr>
      <w:keepNext/>
    </w:pPr>
  </w:style>
  <w:style w:type="paragraph" w:styleId="IndexHeading">
    <w:name w:val="index heading"/>
    <w:basedOn w:val="Heading"/>
  </w:style>
  <w:style w:type="paragraph" w:styleId="TOCHeading">
    <w:name w:val="TOC Heading"/>
    <w:basedOn w:val="Heading1"/>
    <w:next w:val="BodyText"/>
    <w:uiPriority w:val="39"/>
    <w:unhideWhenUsed/>
    <w:qFormat/>
    <w:rsid w:val="00D70FCF"/>
    <w:pPr>
      <w:spacing w:before="240" w:line="259" w:lineRule="auto"/>
      <w:outlineLvl w:val="9"/>
    </w:pPr>
    <w:rPr>
      <w:rFonts w:ascii="Skolar Sans PE Lt" w:hAnsi="Skolar Sans PE Lt"/>
      <w:b w:val="0"/>
      <w:bCs w:val="0"/>
      <w:color w:val="365F91" w:themeColor="accent1" w:themeShade="BF"/>
    </w:rPr>
  </w:style>
  <w:style w:type="paragraph" w:customStyle="1" w:styleId="SourceCode">
    <w:name w:val="Source Code"/>
    <w:basedOn w:val="Normal"/>
    <w:link w:val="VerbatimChar"/>
    <w:qFormat/>
  </w:style>
  <w:style w:type="table" w:customStyle="1" w:styleId="Table">
    <w:name w:val="Table"/>
    <w:semiHidden/>
    <w:unhideWhenUsed/>
    <w:qFormat/>
    <w:tblPr>
      <w:tblCellMar>
        <w:top w:w="0" w:type="dxa"/>
        <w:left w:w="108" w:type="dxa"/>
        <w:bottom w:w="0" w:type="dxa"/>
        <w:right w:w="108" w:type="dxa"/>
      </w:tblCellMar>
    </w:tblPr>
    <w:tblStylePr w:type="firstRow">
      <w:tblPr/>
      <w:tcPr>
        <w:tcBorders>
          <w:bottom w:val="single" w:sz="0" w:space="0" w:color="auto"/>
        </w:tcBorders>
        <w:vAlign w:val="bottom"/>
      </w:tcPr>
    </w:tblStylePr>
  </w:style>
  <w:style w:type="character" w:styleId="CommentReference">
    <w:name w:val="annotation reference"/>
    <w:basedOn w:val="DefaultParagraphFont"/>
    <w:semiHidden/>
    <w:unhideWhenUsed/>
    <w:rsid w:val="00F10F46"/>
    <w:rPr>
      <w:sz w:val="16"/>
      <w:szCs w:val="16"/>
    </w:rPr>
  </w:style>
  <w:style w:type="paragraph" w:styleId="CommentText">
    <w:name w:val="annotation text"/>
    <w:basedOn w:val="Normal"/>
    <w:link w:val="CommentTextChar"/>
    <w:semiHidden/>
    <w:unhideWhenUsed/>
    <w:rsid w:val="00F10F46"/>
    <w:rPr>
      <w:sz w:val="20"/>
      <w:szCs w:val="20"/>
    </w:rPr>
  </w:style>
  <w:style w:type="character" w:customStyle="1" w:styleId="CommentTextChar">
    <w:name w:val="Comment Text Char"/>
    <w:basedOn w:val="DefaultParagraphFont"/>
    <w:link w:val="CommentText"/>
    <w:semiHidden/>
    <w:rsid w:val="00F10F46"/>
    <w:rPr>
      <w:rFonts w:ascii="Skolar PE" w:hAnsi="Skolar PE"/>
      <w:sz w:val="20"/>
      <w:szCs w:val="20"/>
    </w:rPr>
  </w:style>
  <w:style w:type="paragraph" w:styleId="CommentSubject">
    <w:name w:val="annotation subject"/>
    <w:basedOn w:val="CommentText"/>
    <w:next w:val="CommentText"/>
    <w:link w:val="CommentSubjectChar"/>
    <w:semiHidden/>
    <w:unhideWhenUsed/>
    <w:rsid w:val="00F10F46"/>
    <w:rPr>
      <w:b/>
      <w:bCs/>
    </w:rPr>
  </w:style>
  <w:style w:type="character" w:customStyle="1" w:styleId="CommentSubjectChar">
    <w:name w:val="Comment Subject Char"/>
    <w:basedOn w:val="CommentTextChar"/>
    <w:link w:val="CommentSubject"/>
    <w:semiHidden/>
    <w:rsid w:val="00F10F46"/>
    <w:rPr>
      <w:rFonts w:ascii="Skolar PE" w:hAnsi="Skolar PE"/>
      <w:b/>
      <w:bCs/>
      <w:sz w:val="20"/>
      <w:szCs w:val="20"/>
    </w:rPr>
  </w:style>
  <w:style w:type="paragraph" w:styleId="BalloonText">
    <w:name w:val="Balloon Text"/>
    <w:basedOn w:val="Normal"/>
    <w:link w:val="BalloonTextChar"/>
    <w:semiHidden/>
    <w:unhideWhenUsed/>
    <w:rsid w:val="00F10F46"/>
    <w:pPr>
      <w:spacing w:after="0"/>
    </w:pPr>
    <w:rPr>
      <w:rFonts w:ascii="Segoe UI" w:hAnsi="Segoe UI" w:cs="Segoe UI"/>
      <w:sz w:val="18"/>
      <w:szCs w:val="18"/>
    </w:rPr>
  </w:style>
  <w:style w:type="character" w:customStyle="1" w:styleId="BalloonTextChar">
    <w:name w:val="Balloon Text Char"/>
    <w:basedOn w:val="DefaultParagraphFont"/>
    <w:link w:val="BalloonText"/>
    <w:semiHidden/>
    <w:rsid w:val="00F10F46"/>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26" Type="http://schemas.openxmlformats.org/officeDocument/2006/relationships/hyperlink" Target="https://doi.org/10.1016/j.cell.2017.05.038" TargetMode="External"/><Relationship Id="rId21" Type="http://schemas.openxmlformats.org/officeDocument/2006/relationships/hyperlink" Target="https://doi.org/10.1146/annurev-ecolsys-102320-112153" TargetMode="External"/><Relationship Id="rId42" Type="http://schemas.openxmlformats.org/officeDocument/2006/relationships/hyperlink" Target="https://doi.org/10.1146/annurev.ecolsys.37.091305.110224" TargetMode="External"/><Relationship Id="rId47" Type="http://schemas.openxmlformats.org/officeDocument/2006/relationships/hyperlink" Target="https://doi.org/10.1534/g3.115.017970" TargetMode="External"/><Relationship Id="rId63" Type="http://schemas.openxmlformats.org/officeDocument/2006/relationships/hyperlink" Target="https://doi.org/10.1038/nrg2880" TargetMode="External"/><Relationship Id="rId68" Type="http://schemas.openxmlformats.org/officeDocument/2006/relationships/hyperlink" Target="https://doi.org/10.1371/journal.pbio.0040072" TargetMode="External"/><Relationship Id="rId2" Type="http://schemas.openxmlformats.org/officeDocument/2006/relationships/styles" Target="styles.xml"/><Relationship Id="rId16" Type="http://schemas.openxmlformats.org/officeDocument/2006/relationships/image" Target="media/image7.png"/><Relationship Id="rId29" Type="http://schemas.openxmlformats.org/officeDocument/2006/relationships/hyperlink" Target="https://doi.org/10.1534/genetics.108.093351" TargetMode="External"/><Relationship Id="rId11" Type="http://schemas.openxmlformats.org/officeDocument/2006/relationships/image" Target="media/image4.png"/><Relationship Id="rId24" Type="http://schemas.openxmlformats.org/officeDocument/2006/relationships/hyperlink" Target="https://doi.org/10.1016/j.cmet.2010.09.014" TargetMode="External"/><Relationship Id="rId32" Type="http://schemas.openxmlformats.org/officeDocument/2006/relationships/hyperlink" Target="https://doi.org/10.1038/nature12678" TargetMode="External"/><Relationship Id="rId37" Type="http://schemas.openxmlformats.org/officeDocument/2006/relationships/hyperlink" Target="https://doi.org/10.1016/j.neuron.2015.05.032" TargetMode="External"/><Relationship Id="rId40" Type="http://schemas.openxmlformats.org/officeDocument/2006/relationships/hyperlink" Target="https://doi.org/10.1093/bioinformatics/bts115" TargetMode="External"/><Relationship Id="rId45" Type="http://schemas.openxmlformats.org/officeDocument/2006/relationships/hyperlink" Target="https://doi.org/10.1371/journal.pgen.1008035" TargetMode="External"/><Relationship Id="rId53" Type="http://schemas.openxmlformats.org/officeDocument/2006/relationships/hyperlink" Target="https://doi.org/10.1534/g3.120.401287" TargetMode="External"/><Relationship Id="rId58" Type="http://schemas.openxmlformats.org/officeDocument/2006/relationships/hyperlink" Target="https://doi.org/10.1534/g3.119.400821" TargetMode="External"/><Relationship Id="rId66" Type="http://schemas.openxmlformats.org/officeDocument/2006/relationships/hyperlink" Target="https://doi.org/10.1111/j.1558-5646.2011.01486.x" TargetMode="External"/><Relationship Id="rId74" Type="http://schemas.openxmlformats.org/officeDocument/2006/relationships/fontTable" Target="fontTable.xml"/><Relationship Id="rId5" Type="http://schemas.openxmlformats.org/officeDocument/2006/relationships/comments" Target="comments.xml"/><Relationship Id="rId61" Type="http://schemas.openxmlformats.org/officeDocument/2006/relationships/hyperlink" Target="https://doi.org/10.1534/genetics.112.142547" TargetMode="External"/><Relationship Id="rId19" Type="http://schemas.openxmlformats.org/officeDocument/2006/relationships/hyperlink" Target="https://doi.org/10.1101/gr.086652.108" TargetMode="External"/><Relationship Id="rId14" Type="http://schemas.openxmlformats.org/officeDocument/2006/relationships/hyperlink" Target="https://github.com/ayroles-lab/highsugar-selection-code" TargetMode="External"/><Relationship Id="rId22" Type="http://schemas.openxmlformats.org/officeDocument/2006/relationships/hyperlink" Target="https://doi.org/10.1038/s41576-020-0250-z" TargetMode="External"/><Relationship Id="rId27" Type="http://schemas.openxmlformats.org/officeDocument/2006/relationships/hyperlink" Target="https://doi.org/10.1038/s41437-020-0349-1" TargetMode="External"/><Relationship Id="rId30" Type="http://schemas.openxmlformats.org/officeDocument/2006/relationships/hyperlink" Target="https://doi.org/10.1016/j.tem.2016.11.003" TargetMode="External"/><Relationship Id="rId35" Type="http://schemas.openxmlformats.org/officeDocument/2006/relationships/hyperlink" Target="https://doi.org/10.1186/1471-2105-9-540" TargetMode="External"/><Relationship Id="rId43" Type="http://schemas.openxmlformats.org/officeDocument/2006/relationships/hyperlink" Target="https://doi.org/10.1111/evo.12214" TargetMode="External"/><Relationship Id="rId48" Type="http://schemas.openxmlformats.org/officeDocument/2006/relationships/hyperlink" Target="https://doi.org/10.1534/genetics.116.196972" TargetMode="External"/><Relationship Id="rId56" Type="http://schemas.openxmlformats.org/officeDocument/2006/relationships/hyperlink" Target="https://doi.org/10.1111/evo.14428" TargetMode="External"/><Relationship Id="rId64" Type="http://schemas.openxmlformats.org/officeDocument/2006/relationships/hyperlink" Target="https://doi.org/10.1016/j.cub.2009.11.055" TargetMode="External"/><Relationship Id="rId69" Type="http://schemas.openxmlformats.org/officeDocument/2006/relationships/hyperlink" Target="https://doi.org/10.1038/s41588-021-00913-z" TargetMode="External"/><Relationship Id="rId8" Type="http://schemas.openxmlformats.org/officeDocument/2006/relationships/image" Target="media/image1.png"/><Relationship Id="rId51" Type="http://schemas.openxmlformats.org/officeDocument/2006/relationships/hyperlink" Target="https://doi.org/10.1093/nar/gkt214" TargetMode="External"/><Relationship Id="rId72" Type="http://schemas.openxmlformats.org/officeDocument/2006/relationships/hyperlink" Target="https://doi.org/10.1038/s41586-022-05275-y" TargetMode="Externa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8.png"/><Relationship Id="rId25" Type="http://schemas.openxmlformats.org/officeDocument/2006/relationships/hyperlink" Target="https://doi.org/10.1093/bioinformatics/btu170" TargetMode="External"/><Relationship Id="rId33" Type="http://schemas.openxmlformats.org/officeDocument/2006/relationships/hyperlink" Target="https://doi.org/10.1098/rstb.2009.0275" TargetMode="External"/><Relationship Id="rId38" Type="http://schemas.openxmlformats.org/officeDocument/2006/relationships/hyperlink" Target="https://doi.org/10.7554/eLife.10670" TargetMode="External"/><Relationship Id="rId46" Type="http://schemas.openxmlformats.org/officeDocument/2006/relationships/hyperlink" Target="https://doi.org/10.1093/molbev/msj096" TargetMode="External"/><Relationship Id="rId59" Type="http://schemas.openxmlformats.org/officeDocument/2006/relationships/hyperlink" Target="https://doi.org/10.1534/genetics.110.118356" TargetMode="External"/><Relationship Id="rId67" Type="http://schemas.openxmlformats.org/officeDocument/2006/relationships/hyperlink" Target="https://doi.org/10.1017/S0016672300014634" TargetMode="External"/><Relationship Id="rId20" Type="http://schemas.openxmlformats.org/officeDocument/2006/relationships/hyperlink" Target="https://doi.org/10.1038/nrg3891" TargetMode="External"/><Relationship Id="rId41" Type="http://schemas.openxmlformats.org/officeDocument/2006/relationships/hyperlink" Target="https://doi.org/10.1093/molbev/msy228" TargetMode="External"/><Relationship Id="rId54" Type="http://schemas.openxmlformats.org/officeDocument/2006/relationships/hyperlink" Target="https://doi.org/10.1016/j.celrep.2015.08.081" TargetMode="External"/><Relationship Id="rId62" Type="http://schemas.openxmlformats.org/officeDocument/2006/relationships/hyperlink" Target="https://doi.org/10.1038/nrg2452" TargetMode="External"/><Relationship Id="rId70" Type="http://schemas.openxmlformats.org/officeDocument/2006/relationships/hyperlink" Target="https://doi.org/10.1016/j.gde.2013.10.007" TargetMode="External"/><Relationship Id="rId75" Type="http://schemas.microsoft.com/office/2011/relationships/people" Target="people.xml"/><Relationship Id="rId1" Type="http://schemas.openxmlformats.org/officeDocument/2006/relationships/numbering" Target="numbering.xml"/><Relationship Id="rId6" Type="http://schemas.microsoft.com/office/2011/relationships/commentsExtended" Target="commentsExtended.xml"/><Relationship Id="rId15" Type="http://schemas.openxmlformats.org/officeDocument/2006/relationships/hyperlink" Target="https://github.com/diogro/HighSugarSelection" TargetMode="External"/><Relationship Id="rId23" Type="http://schemas.openxmlformats.org/officeDocument/2006/relationships/hyperlink" Target="https://doi.org/10.1111/mec.14992" TargetMode="External"/><Relationship Id="rId28" Type="http://schemas.openxmlformats.org/officeDocument/2006/relationships/hyperlink" Target="https://doi.org/10.1093/gbe/evab239" TargetMode="External"/><Relationship Id="rId36" Type="http://schemas.openxmlformats.org/officeDocument/2006/relationships/hyperlink" Target="https://doi.org/10.1093/bioinformatics/bts635" TargetMode="External"/><Relationship Id="rId49" Type="http://schemas.openxmlformats.org/officeDocument/2006/relationships/hyperlink" Target="https://doi.org/10.1126/science.1250939" TargetMode="External"/><Relationship Id="rId57" Type="http://schemas.openxmlformats.org/officeDocument/2006/relationships/hyperlink" Target="https://doi.org/10.1073/pnas.1518830113" TargetMode="External"/><Relationship Id="rId10" Type="http://schemas.openxmlformats.org/officeDocument/2006/relationships/image" Target="media/image3.png"/><Relationship Id="rId31" Type="http://schemas.openxmlformats.org/officeDocument/2006/relationships/hyperlink" Target="https://doi.org/10.1016/j.celrep.2014.08.064" TargetMode="External"/><Relationship Id="rId44" Type="http://schemas.openxmlformats.org/officeDocument/2006/relationships/hyperlink" Target="https://doi.org/10.1007/BF00498936" TargetMode="External"/><Relationship Id="rId52" Type="http://schemas.openxmlformats.org/officeDocument/2006/relationships/hyperlink" Target="https://doi.org/10.1371/journal.pone.0105626" TargetMode="External"/><Relationship Id="rId60" Type="http://schemas.openxmlformats.org/officeDocument/2006/relationships/hyperlink" Target="https://doi.org/10.1186/s40709-017-0064-0" TargetMode="External"/><Relationship Id="rId65" Type="http://schemas.openxmlformats.org/officeDocument/2006/relationships/hyperlink" Target="https://doi.org/10.1086/519795" TargetMode="External"/><Relationship Id="rId73" Type="http://schemas.openxmlformats.org/officeDocument/2006/relationships/hyperlink" Target="https://doi.org/10.1093/emboj/cdf600" TargetMode="External"/><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9.png"/><Relationship Id="rId39" Type="http://schemas.openxmlformats.org/officeDocument/2006/relationships/hyperlink" Target="https://doi.org/10.1371/journal.pgen.1005004" TargetMode="External"/><Relationship Id="rId34" Type="http://schemas.openxmlformats.org/officeDocument/2006/relationships/hyperlink" Target="https://doi.org/10.7554/eLife.55155" TargetMode="External"/><Relationship Id="rId50" Type="http://schemas.openxmlformats.org/officeDocument/2006/relationships/hyperlink" Target="https://github.com/rvlenth/emmeans" TargetMode="External"/><Relationship Id="rId55" Type="http://schemas.openxmlformats.org/officeDocument/2006/relationships/hyperlink" Target="https://doi.org/10.1007/BF00345326" TargetMode="External"/><Relationship Id="rId76" Type="http://schemas.openxmlformats.org/officeDocument/2006/relationships/theme" Target="theme/theme1.xml"/><Relationship Id="rId7" Type="http://schemas.microsoft.com/office/2016/09/relationships/commentsIds" Target="commentsIds.xml"/><Relationship Id="rId71" Type="http://schemas.openxmlformats.org/officeDocument/2006/relationships/hyperlink" Target="https://doi.org/10.1534/genetics.104.038885"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127</TotalTime>
  <Pages>26</Pages>
  <Words>11013</Words>
  <Characters>62777</Characters>
  <Application>Microsoft Office Word</Application>
  <DocSecurity>0</DocSecurity>
  <Lines>523</Lines>
  <Paragraphs>147</Paragraphs>
  <ScaleCrop>false</ScaleCrop>
  <HeadingPairs>
    <vt:vector size="2" baseType="variant">
      <vt:variant>
        <vt:lpstr>Title</vt:lpstr>
      </vt:variant>
      <vt:variant>
        <vt:i4>1</vt:i4>
      </vt:variant>
    </vt:vector>
  </HeadingPairs>
  <TitlesOfParts>
    <vt:vector size="1" baseType="lpstr">
      <vt:lpstr>Longitudinal sequencing reveals polygenic and epistatic nature of genomic response to selection</vt:lpstr>
    </vt:vector>
  </TitlesOfParts>
  <Company/>
  <LinksUpToDate>false</LinksUpToDate>
  <CharactersWithSpaces>73643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Longitudinal sequencing reveals polygenic and epistatic nature of genomic response to selection</dc:title>
  <dc:subject/>
  <dc:creator>Simon K.G. Forsberg*,1,2,5, Diogo Melo*,1,2, Scott Wolf1,2, Jennifer K. Grenier4, Minjia Tang1,2, Lucas P. Henry1,2, Luisa F. Pallares3, Andrew G. Clark4, and Julien Ayroles1,2,✉</dc:creator>
  <cp:keywords>E&amp;R polygenic selection Drosophila High-Sugar Stress soft sweep</cp:keywords>
  <dc:description/>
  <cp:lastModifiedBy>Andrew Clark</cp:lastModifiedBy>
  <cp:revision>5</cp:revision>
  <dcterms:created xsi:type="dcterms:W3CDTF">2022-11-28T22:44:00Z</dcterms:created>
  <dcterms:modified xsi:type="dcterms:W3CDTF">2023-01-02T19:51:00Z</dcterms:modified>
  <dc:language>en-GB</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oEqnLabels">
    <vt:lpwstr>False</vt:lpwstr>
  </property>
  <property fmtid="{D5CDD505-2E9C-101B-9397-08002B2CF9AE}" pid="3" name="autoSectionLabels">
    <vt:lpwstr>False</vt:lpwstr>
  </property>
  <property fmtid="{D5CDD505-2E9C-101B-9397-08002B2CF9AE}" pid="4" name="bibliography">
    <vt:lpwstr>./references.bib</vt:lpwstr>
  </property>
  <property fmtid="{D5CDD505-2E9C-101B-9397-08002B2CF9AE}" pid="5" name="ccsDelim">
    <vt:lpwstr>, </vt:lpwstr>
  </property>
  <property fmtid="{D5CDD505-2E9C-101B-9397-08002B2CF9AE}" pid="6" name="ccsLabelSep">
    <vt:lpwstr> — </vt:lpwstr>
  </property>
  <property fmtid="{D5CDD505-2E9C-101B-9397-08002B2CF9AE}" pid="7" name="ccsTemplate">
    <vt:lpwstr>iccsLabelSept</vt:lpwstr>
  </property>
  <property fmtid="{D5CDD505-2E9C-101B-9397-08002B2CF9AE}" pid="8" name="chapDelim">
    <vt:lpwstr>.</vt:lpwstr>
  </property>
  <property fmtid="{D5CDD505-2E9C-101B-9397-08002B2CF9AE}" pid="9" name="chapters">
    <vt:lpwstr>False</vt:lpwstr>
  </property>
  <property fmtid="{D5CDD505-2E9C-101B-9397-08002B2CF9AE}" pid="10" name="chaptersDepth">
    <vt:lpwstr>1</vt:lpwstr>
  </property>
  <property fmtid="{D5CDD505-2E9C-101B-9397-08002B2CF9AE}" pid="11" name="codeBlockCaptions">
    <vt:lpwstr>False</vt:lpwstr>
  </property>
  <property fmtid="{D5CDD505-2E9C-101B-9397-08002B2CF9AE}" pid="12" name="cref">
    <vt:lpwstr>False</vt:lpwstr>
  </property>
  <property fmtid="{D5CDD505-2E9C-101B-9397-08002B2CF9AE}" pid="13" name="crossrefYaml">
    <vt:lpwstr>pandoc-crossref.yaml</vt:lpwstr>
  </property>
  <property fmtid="{D5CDD505-2E9C-101B-9397-08002B2CF9AE}" pid="14" name="csl">
    <vt:lpwstr>./pandoc/apa.csl</vt:lpwstr>
  </property>
  <property fmtid="{D5CDD505-2E9C-101B-9397-08002B2CF9AE}" pid="15" name="eqLabels">
    <vt:lpwstr>arabic</vt:lpwstr>
  </property>
  <property fmtid="{D5CDD505-2E9C-101B-9397-08002B2CF9AE}" pid="16" name="eqnBlockInlineMath">
    <vt:lpwstr>False</vt:lpwstr>
  </property>
  <property fmtid="{D5CDD505-2E9C-101B-9397-08002B2CF9AE}" pid="17" name="eqnBlockTemplate">
    <vt:lpwstr>ti</vt:lpwstr>
  </property>
  <property fmtid="{D5CDD505-2E9C-101B-9397-08002B2CF9AE}" pid="18" name="eqnIndexTemplate">
    <vt:lpwstr>(i)</vt:lpwstr>
  </property>
  <property fmtid="{D5CDD505-2E9C-101B-9397-08002B2CF9AE}" pid="19" name="eqnInlineTemplate">
    <vt:lpwstr>eequationNumberTeX{i}</vt:lpwstr>
  </property>
  <property fmtid="{D5CDD505-2E9C-101B-9397-08002B2CF9AE}" pid="20" name="eqnPrefix">
    <vt:lpwstr/>
  </property>
  <property fmtid="{D5CDD505-2E9C-101B-9397-08002B2CF9AE}" pid="21" name="eqnPrefixTemplate">
    <vt:lpwstr>p i</vt:lpwstr>
  </property>
  <property fmtid="{D5CDD505-2E9C-101B-9397-08002B2CF9AE}" pid="22" name="equationNumberTeX">
    <vt:lpwstr>\qquad</vt:lpwstr>
  </property>
  <property fmtid="{D5CDD505-2E9C-101B-9397-08002B2CF9AE}" pid="23" name="figLabels">
    <vt:lpwstr>arabic</vt:lpwstr>
  </property>
  <property fmtid="{D5CDD505-2E9C-101B-9397-08002B2CF9AE}" pid="24" name="figPrefix">
    <vt:lpwstr/>
  </property>
  <property fmtid="{D5CDD505-2E9C-101B-9397-08002B2CF9AE}" pid="25" name="figPrefixTemplate">
    <vt:lpwstr>p i</vt:lpwstr>
  </property>
  <property fmtid="{D5CDD505-2E9C-101B-9397-08002B2CF9AE}" pid="26" name="figureTemplate">
    <vt:lpwstr>figureTitle ititleDelim t</vt:lpwstr>
  </property>
  <property fmtid="{D5CDD505-2E9C-101B-9397-08002B2CF9AE}" pid="27" name="figureTitle">
    <vt:lpwstr>Figure</vt:lpwstr>
  </property>
  <property fmtid="{D5CDD505-2E9C-101B-9397-08002B2CF9AE}" pid="28" name="geometry">
    <vt:lpwstr/>
  </property>
  <property fmtid="{D5CDD505-2E9C-101B-9397-08002B2CF9AE}" pid="29" name="header-includes">
    <vt:lpwstr/>
  </property>
  <property fmtid="{D5CDD505-2E9C-101B-9397-08002B2CF9AE}" pid="30" name="lastDelim">
    <vt:lpwstr>, </vt:lpwstr>
  </property>
  <property fmtid="{D5CDD505-2E9C-101B-9397-08002B2CF9AE}" pid="31" name="link-citations">
    <vt:lpwstr>True</vt:lpwstr>
  </property>
  <property fmtid="{D5CDD505-2E9C-101B-9397-08002B2CF9AE}" pid="32" name="linkReferences">
    <vt:lpwstr>False</vt:lpwstr>
  </property>
  <property fmtid="{D5CDD505-2E9C-101B-9397-08002B2CF9AE}" pid="33" name="listingTemplate">
    <vt:lpwstr>listingTitle ititleDelim t</vt:lpwstr>
  </property>
  <property fmtid="{D5CDD505-2E9C-101B-9397-08002B2CF9AE}" pid="34" name="listingTitle">
    <vt:lpwstr>Listing</vt:lpwstr>
  </property>
  <property fmtid="{D5CDD505-2E9C-101B-9397-08002B2CF9AE}" pid="35" name="listings">
    <vt:lpwstr>False</vt:lpwstr>
  </property>
  <property fmtid="{D5CDD505-2E9C-101B-9397-08002B2CF9AE}" pid="36" name="lofTitle">
    <vt:lpwstr>List of Figures</vt:lpwstr>
  </property>
  <property fmtid="{D5CDD505-2E9C-101B-9397-08002B2CF9AE}" pid="37" name="lolTitle">
    <vt:lpwstr>List of Listings</vt:lpwstr>
  </property>
  <property fmtid="{D5CDD505-2E9C-101B-9397-08002B2CF9AE}" pid="38" name="lotTitle">
    <vt:lpwstr>List of Tables</vt:lpwstr>
  </property>
  <property fmtid="{D5CDD505-2E9C-101B-9397-08002B2CF9AE}" pid="39" name="lstLabels">
    <vt:lpwstr>arabic</vt:lpwstr>
  </property>
  <property fmtid="{D5CDD505-2E9C-101B-9397-08002B2CF9AE}" pid="40" name="lstPrefix">
    <vt:lpwstr/>
  </property>
  <property fmtid="{D5CDD505-2E9C-101B-9397-08002B2CF9AE}" pid="41" name="lstPrefixTemplate">
    <vt:lpwstr>p i</vt:lpwstr>
  </property>
  <property fmtid="{D5CDD505-2E9C-101B-9397-08002B2CF9AE}" pid="42" name="mainfont">
    <vt:lpwstr>Skolar PE</vt:lpwstr>
  </property>
  <property fmtid="{D5CDD505-2E9C-101B-9397-08002B2CF9AE}" pid="43" name="mainfontoptions">
    <vt:lpwstr/>
  </property>
  <property fmtid="{D5CDD505-2E9C-101B-9397-08002B2CF9AE}" pid="44" name="nameInLink">
    <vt:lpwstr>False</vt:lpwstr>
  </property>
  <property fmtid="{D5CDD505-2E9C-101B-9397-08002B2CF9AE}" pid="45" name="numberSections">
    <vt:lpwstr>False</vt:lpwstr>
  </property>
  <property fmtid="{D5CDD505-2E9C-101B-9397-08002B2CF9AE}" pid="46" name="output">
    <vt:lpwstr>pdf_document</vt:lpwstr>
  </property>
  <property fmtid="{D5CDD505-2E9C-101B-9397-08002B2CF9AE}" pid="47" name="pairDelim">
    <vt:lpwstr>, </vt:lpwstr>
  </property>
  <property fmtid="{D5CDD505-2E9C-101B-9397-08002B2CF9AE}" pid="48" name="rangeDelim">
    <vt:lpwstr>-</vt:lpwstr>
  </property>
  <property fmtid="{D5CDD505-2E9C-101B-9397-08002B2CF9AE}" pid="49" name="refDelim">
    <vt:lpwstr>, </vt:lpwstr>
  </property>
  <property fmtid="{D5CDD505-2E9C-101B-9397-08002B2CF9AE}" pid="50" name="refIndexTemplate">
    <vt:lpwstr>isuf</vt:lpwstr>
  </property>
  <property fmtid="{D5CDD505-2E9C-101B-9397-08002B2CF9AE}" pid="51" name="sansfont">
    <vt:lpwstr>Skolar Sans PE</vt:lpwstr>
  </property>
  <property fmtid="{D5CDD505-2E9C-101B-9397-08002B2CF9AE}" pid="52" name="secHeaderDelim">
    <vt:lpwstr> </vt:lpwstr>
  </property>
  <property fmtid="{D5CDD505-2E9C-101B-9397-08002B2CF9AE}" pid="53" name="secHeaderTemplate">
    <vt:lpwstr>isecHeaderDelim[n]t</vt:lpwstr>
  </property>
  <property fmtid="{D5CDD505-2E9C-101B-9397-08002B2CF9AE}" pid="54" name="secLabels">
    <vt:lpwstr>arabic</vt:lpwstr>
  </property>
  <property fmtid="{D5CDD505-2E9C-101B-9397-08002B2CF9AE}" pid="55" name="secPrefix">
    <vt:lpwstr/>
  </property>
  <property fmtid="{D5CDD505-2E9C-101B-9397-08002B2CF9AE}" pid="56" name="secPrefixTemplate">
    <vt:lpwstr>p i</vt:lpwstr>
  </property>
  <property fmtid="{D5CDD505-2E9C-101B-9397-08002B2CF9AE}" pid="57" name="sectionsDepth">
    <vt:lpwstr>0</vt:lpwstr>
  </property>
  <property fmtid="{D5CDD505-2E9C-101B-9397-08002B2CF9AE}" pid="58" name="subfigGrid">
    <vt:lpwstr>False</vt:lpwstr>
  </property>
  <property fmtid="{D5CDD505-2E9C-101B-9397-08002B2CF9AE}" pid="59" name="subfigLabels">
    <vt:lpwstr>alpha a</vt:lpwstr>
  </property>
  <property fmtid="{D5CDD505-2E9C-101B-9397-08002B2CF9AE}" pid="60" name="subfigureChildTemplate">
    <vt:lpwstr>i</vt:lpwstr>
  </property>
  <property fmtid="{D5CDD505-2E9C-101B-9397-08002B2CF9AE}" pid="61" name="subfigureRefIndexTemplate">
    <vt:lpwstr>isuf (s)</vt:lpwstr>
  </property>
  <property fmtid="{D5CDD505-2E9C-101B-9397-08002B2CF9AE}" pid="62" name="subfigureTemplate">
    <vt:lpwstr>figureTitle ititleDelim t. ccs</vt:lpwstr>
  </property>
  <property fmtid="{D5CDD505-2E9C-101B-9397-08002B2CF9AE}" pid="63" name="tableEqns">
    <vt:lpwstr>False</vt:lpwstr>
  </property>
  <property fmtid="{D5CDD505-2E9C-101B-9397-08002B2CF9AE}" pid="64" name="tableTemplate">
    <vt:lpwstr>tableTitle ititleDelim t</vt:lpwstr>
  </property>
  <property fmtid="{D5CDD505-2E9C-101B-9397-08002B2CF9AE}" pid="65" name="tableTitle">
    <vt:lpwstr>Table</vt:lpwstr>
  </property>
  <property fmtid="{D5CDD505-2E9C-101B-9397-08002B2CF9AE}" pid="66" name="tblLabels">
    <vt:lpwstr>arabic</vt:lpwstr>
  </property>
  <property fmtid="{D5CDD505-2E9C-101B-9397-08002B2CF9AE}" pid="67" name="tblPrefix">
    <vt:lpwstr/>
  </property>
  <property fmtid="{D5CDD505-2E9C-101B-9397-08002B2CF9AE}" pid="68" name="tblPrefixTemplate">
    <vt:lpwstr>p i</vt:lpwstr>
  </property>
  <property fmtid="{D5CDD505-2E9C-101B-9397-08002B2CF9AE}" pid="69" name="titleDelim">
    <vt:lpwstr>:</vt:lpwstr>
  </property>
</Properties>
</file>